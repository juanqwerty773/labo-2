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Garamond" w:cs="Garamond" w:eastAsia="Garamond" w:hAnsi="Garamond"/>
          <w:b w:val="1"/>
          <w:sz w:val="40"/>
          <w:szCs w:val="40"/>
        </w:rPr>
      </w:pPr>
      <w:r w:rsidDel="00000000" w:rsidR="00000000" w:rsidRPr="00000000">
        <w:rPr>
          <w:rFonts w:ascii="Garamond" w:cs="Garamond" w:eastAsia="Garamond" w:hAnsi="Garamond"/>
          <w:b w:val="1"/>
          <w:sz w:val="40"/>
          <w:szCs w:val="40"/>
          <w:rtl w:val="0"/>
        </w:rPr>
        <w:t xml:space="preserve">CUADERNO DE LABORATORIO</w:t>
      </w:r>
    </w:p>
    <w:p w:rsidR="00000000" w:rsidDel="00000000" w:rsidP="00000000" w:rsidRDefault="00000000" w:rsidRPr="00000000" w14:paraId="00000002">
      <w:pPr>
        <w:jc w:val="both"/>
        <w:rPr>
          <w:rFonts w:ascii="Cormorant Garamond" w:cs="Cormorant Garamond" w:eastAsia="Cormorant Garamond" w:hAnsi="Cormorant Garamond"/>
          <w:b w:val="1"/>
          <w:sz w:val="40"/>
          <w:szCs w:val="40"/>
        </w:rPr>
      </w:pPr>
      <w:r w:rsidDel="00000000" w:rsidR="00000000" w:rsidRPr="00000000">
        <w:rPr>
          <w:rtl w:val="0"/>
        </w:rPr>
      </w:r>
    </w:p>
    <w:p w:rsidR="00000000" w:rsidDel="00000000" w:rsidP="00000000" w:rsidRDefault="00000000" w:rsidRPr="00000000" w14:paraId="00000003">
      <w:pPr>
        <w:jc w:val="both"/>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GRUPO 8</w:t>
      </w:r>
    </w:p>
    <w:p w:rsidR="00000000" w:rsidDel="00000000" w:rsidP="00000000" w:rsidRDefault="00000000" w:rsidRPr="00000000" w14:paraId="00000004">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Juan Anchapuri Ramos, </w:t>
      </w:r>
      <w:hyperlink r:id="rId7">
        <w:r w:rsidDel="00000000" w:rsidR="00000000" w:rsidRPr="00000000">
          <w:rPr>
            <w:rFonts w:ascii="Garamond" w:cs="Garamond" w:eastAsia="Garamond" w:hAnsi="Garamond"/>
            <w:color w:val="1155cc"/>
            <w:sz w:val="24"/>
            <w:szCs w:val="24"/>
            <w:u w:val="single"/>
            <w:rtl w:val="0"/>
          </w:rPr>
          <w:t xml:space="preserve">juan1anchapuri@gmail.com</w:t>
        </w:r>
      </w:hyperlink>
      <w:r w:rsidDel="00000000" w:rsidR="00000000" w:rsidRPr="00000000">
        <w:rPr>
          <w:rtl w:val="0"/>
        </w:rPr>
      </w:r>
    </w:p>
    <w:p w:rsidR="00000000" w:rsidDel="00000000" w:rsidP="00000000" w:rsidRDefault="00000000" w:rsidRPr="00000000" w14:paraId="00000005">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Agustina Peralta, </w:t>
      </w:r>
      <w:hyperlink r:id="rId8">
        <w:r w:rsidDel="00000000" w:rsidR="00000000" w:rsidRPr="00000000">
          <w:rPr>
            <w:rFonts w:ascii="Garamond" w:cs="Garamond" w:eastAsia="Garamond" w:hAnsi="Garamond"/>
            <w:color w:val="1155cc"/>
            <w:sz w:val="24"/>
            <w:szCs w:val="24"/>
            <w:u w:val="single"/>
            <w:rtl w:val="0"/>
          </w:rPr>
          <w:t xml:space="preserve">agustinaperalta1410@gmail.com</w:t>
        </w:r>
      </w:hyperlink>
      <w:r w:rsidDel="00000000" w:rsidR="00000000" w:rsidRPr="00000000">
        <w:rPr>
          <w:rtl w:val="0"/>
        </w:rPr>
      </w:r>
    </w:p>
    <w:p w:rsidR="00000000" w:rsidDel="00000000" w:rsidP="00000000" w:rsidRDefault="00000000" w:rsidRPr="00000000" w14:paraId="0000000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Julio Fernandez, </w:t>
      </w:r>
      <w:hyperlink r:id="rId9">
        <w:r w:rsidDel="00000000" w:rsidR="00000000" w:rsidRPr="00000000">
          <w:rPr>
            <w:rFonts w:ascii="Garamond" w:cs="Garamond" w:eastAsia="Garamond" w:hAnsi="Garamond"/>
            <w:color w:val="1155cc"/>
            <w:sz w:val="24"/>
            <w:szCs w:val="24"/>
            <w:u w:val="single"/>
            <w:rtl w:val="0"/>
          </w:rPr>
          <w:t xml:space="preserve">nachofernandez092003@gmail.com</w:t>
        </w:r>
      </w:hyperlink>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rFonts w:ascii="Garamond" w:cs="Garamond" w:eastAsia="Garamond" w:hAnsi="Garamond"/>
          <w:b w:val="1"/>
          <w:sz w:val="32"/>
          <w:szCs w:val="32"/>
          <w:u w:val="single"/>
        </w:rPr>
      </w:pPr>
      <w:r w:rsidDel="00000000" w:rsidR="00000000" w:rsidRPr="00000000">
        <w:rPr>
          <w:rFonts w:ascii="Garamond" w:cs="Garamond" w:eastAsia="Garamond" w:hAnsi="Garamond"/>
          <w:b w:val="1"/>
          <w:sz w:val="32"/>
          <w:szCs w:val="32"/>
          <w:u w:val="single"/>
          <w:rtl w:val="0"/>
        </w:rPr>
        <w:t xml:space="preserve">Clase 1: viernes 22/08</w:t>
      </w:r>
    </w:p>
    <w:p w:rsidR="00000000" w:rsidDel="00000000" w:rsidP="00000000" w:rsidRDefault="00000000" w:rsidRPr="00000000" w14:paraId="00000009">
      <w:pPr>
        <w:jc w:val="both"/>
        <w:rPr/>
      </w:pPr>
      <w:hyperlink r:id="rId10">
        <w:r w:rsidDel="00000000" w:rsidR="00000000" w:rsidRPr="00000000">
          <w:rPr>
            <w:color w:val="1155cc"/>
            <w:u w:val="single"/>
            <w:rtl w:val="0"/>
          </w:rPr>
          <w:t xml:space="preserve">https://colab.research.google.com/drive/1NB6r-f-4WzWxwNOOCrMzRdwcuq-F-ufy?usp=sharing</w:t>
        </w:r>
      </w:hyperlink>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Nos familiarizamos con los dispositivos, el osciloscopio (Tektronix </w:t>
      </w:r>
      <w:r w:rsidDel="00000000" w:rsidR="00000000" w:rsidRPr="00000000">
        <w:rPr>
          <w:rFonts w:ascii="Garamond" w:cs="Garamond" w:eastAsia="Garamond" w:hAnsi="Garamond"/>
          <w:sz w:val="24"/>
          <w:szCs w:val="24"/>
          <w:rtl w:val="0"/>
        </w:rPr>
        <w:t xml:space="preserve">TBS</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1000C</w:t>
      </w:r>
      <w:r w:rsidDel="00000000" w:rsidR="00000000" w:rsidRPr="00000000">
        <w:rPr>
          <w:rFonts w:ascii="Garamond" w:cs="Garamond" w:eastAsia="Garamond" w:hAnsi="Garamond"/>
          <w:sz w:val="24"/>
          <w:szCs w:val="24"/>
          <w:rtl w:val="0"/>
        </w:rPr>
        <w:t xml:space="preserve">), el generador de funciones (Tektronix </w:t>
      </w:r>
      <w:r w:rsidDel="00000000" w:rsidR="00000000" w:rsidRPr="00000000">
        <w:rPr>
          <w:rFonts w:ascii="Garamond" w:cs="Garamond" w:eastAsia="Garamond" w:hAnsi="Garamond"/>
          <w:sz w:val="24"/>
          <w:szCs w:val="24"/>
          <w:rtl w:val="0"/>
        </w:rPr>
        <w:t xml:space="preserve">AFG1022</w:t>
      </w:r>
      <w:r w:rsidDel="00000000" w:rsidR="00000000" w:rsidRPr="00000000">
        <w:rPr>
          <w:rFonts w:ascii="Garamond" w:cs="Garamond" w:eastAsia="Garamond" w:hAnsi="Garamond"/>
          <w:sz w:val="24"/>
          <w:szCs w:val="24"/>
          <w:rtl w:val="0"/>
        </w:rPr>
        <w:t xml:space="preserve">) y el multímetro (Extech MultiPro 530 True RMS), con estos medimos diferentes ondas a diferentes frecuencias y amplitudes y las vimos en el osciloscopio. </w:t>
      </w:r>
    </w:p>
    <w:p w:rsidR="00000000" w:rsidDel="00000000" w:rsidP="00000000" w:rsidRDefault="00000000" w:rsidRPr="00000000" w14:paraId="0000000C">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frecuencia menores a 40 mHz el multímetro no puede formalmente realizar mediciones pero igual lo hicimos.</w:t>
      </w:r>
    </w:p>
    <w:p w:rsidR="00000000" w:rsidDel="00000000" w:rsidP="00000000" w:rsidRDefault="00000000" w:rsidRPr="00000000" w14:paraId="0000000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0E">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hizo el análisis de una onda sinusoidal evaluándose a frecuencias de 10 Hz, 100 Hz, 1 kHz, 10 kHz,  100 kHz y 1 MHz, donde se analizó su voltaje pico pico, su voltaje/div (voltaje sobre escala) y el voltaje que medimos con el multímetro, donde a medida que fuimos aumenta la frecuencia el voltaje medido iba aumentando, excluyendo las mediciones de 10 Hz, 100 KHz y 1 MHz, ya que estas frecuencias no entran en el rango de medición del multímetro.</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drawing>
          <wp:inline distB="114300" distT="114300" distL="114300" distR="114300">
            <wp:extent cx="3468524" cy="2599552"/>
            <wp:effectExtent b="0" l="0" r="0" t="0"/>
            <wp:docPr id="6"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3468524" cy="259955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Garamond" w:cs="Garamond" w:eastAsia="Garamond" w:hAnsi="Garamond"/>
                <w:b w:val="1"/>
                <w:i w:val="1"/>
                <w:sz w:val="20"/>
                <w:szCs w:val="20"/>
                <w:rtl w:val="0"/>
              </w:rPr>
              <w:t xml:space="preserve">Figura 1:</w:t>
            </w:r>
            <w:r w:rsidDel="00000000" w:rsidR="00000000" w:rsidRPr="00000000">
              <w:rPr>
                <w:rFonts w:ascii="Garamond" w:cs="Garamond" w:eastAsia="Garamond" w:hAnsi="Garamond"/>
                <w:sz w:val="20"/>
                <w:szCs w:val="20"/>
                <w:rtl w:val="0"/>
              </w:rPr>
              <w:t xml:space="preserve"> Osciloscopio y Generador de Funciones</w:t>
            </w:r>
            <w:r w:rsidDel="00000000" w:rsidR="00000000" w:rsidRPr="00000000">
              <w:rPr>
                <w:sz w:val="20"/>
                <w:szCs w:val="20"/>
                <w:rtl w:val="0"/>
              </w:rPr>
              <w:t xml:space="preserve"> </w:t>
            </w:r>
          </w:p>
        </w:tc>
      </w:tr>
    </w:tbl>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rPr>
          <w:rFonts w:ascii="EB Garamond" w:cs="EB Garamond" w:eastAsia="EB Garamond" w:hAnsi="EB Garamond"/>
          <w:sz w:val="24"/>
          <w:szCs w:val="24"/>
        </w:rPr>
      </w:pPr>
      <w:r w:rsidDel="00000000" w:rsidR="00000000" w:rsidRPr="00000000">
        <w:rPr>
          <w:rFonts w:ascii="Garamond" w:cs="Garamond" w:eastAsia="Garamond" w:hAnsi="Garamond"/>
          <w:sz w:val="24"/>
          <w:szCs w:val="24"/>
          <w:u w:val="single"/>
          <w:rtl w:val="0"/>
        </w:rPr>
        <w:t xml:space="preserve">Manual de usuario del multímetro:</w:t>
      </w:r>
      <w:r w:rsidDel="00000000" w:rsidR="00000000" w:rsidRPr="00000000">
        <w:rPr>
          <w:rFonts w:ascii="EB Garamond" w:cs="EB Garamond" w:eastAsia="EB Garamond" w:hAnsi="EB Garamond"/>
          <w:sz w:val="24"/>
          <w:szCs w:val="24"/>
          <w:rtl w:val="0"/>
        </w:rPr>
        <w:t xml:space="preserve"> </w:t>
      </w:r>
      <w:hyperlink r:id="rId12">
        <w:r w:rsidDel="00000000" w:rsidR="00000000" w:rsidRPr="00000000">
          <w:rPr>
            <w:rFonts w:ascii="EB Garamond" w:cs="EB Garamond" w:eastAsia="EB Garamond" w:hAnsi="EB Garamond"/>
            <w:color w:val="1155cc"/>
            <w:sz w:val="24"/>
            <w:szCs w:val="24"/>
            <w:u w:val="single"/>
            <w:rtl w:val="0"/>
          </w:rPr>
          <w:t xml:space="preserve">https://asignaturas.df.uba.ar/eyo-pietrasanta/wp-content/uploads/sites/52/2025/04/MP530-manual.pdf</w:t>
        </w:r>
      </w:hyperlink>
      <w:r w:rsidDel="00000000" w:rsidR="00000000" w:rsidRPr="00000000">
        <w:rPr>
          <w:rtl w:val="0"/>
        </w:rPr>
      </w:r>
    </w:p>
    <w:p w:rsidR="00000000" w:rsidDel="00000000" w:rsidP="00000000" w:rsidRDefault="00000000" w:rsidRPr="00000000" w14:paraId="0000001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6">
      <w:pPr>
        <w:rPr>
          <w:rFonts w:ascii="Garamond" w:cs="Garamond" w:eastAsia="Garamond" w:hAnsi="Garamond"/>
          <w:sz w:val="24"/>
          <w:szCs w:val="24"/>
          <w:u w:val="single"/>
        </w:rPr>
      </w:pPr>
      <w:r w:rsidDel="00000000" w:rsidR="00000000" w:rsidRPr="00000000">
        <w:rPr>
          <w:rFonts w:ascii="Garamond" w:cs="Garamond" w:eastAsia="Garamond" w:hAnsi="Garamond"/>
          <w:sz w:val="24"/>
          <w:szCs w:val="24"/>
          <w:u w:val="single"/>
          <w:rtl w:val="0"/>
        </w:rPr>
        <w:t xml:space="preserve">PARTE 1:</w:t>
      </w:r>
    </w:p>
    <w:p w:rsidR="00000000" w:rsidDel="00000000" w:rsidP="00000000" w:rsidRDefault="00000000" w:rsidRPr="00000000" w14:paraId="00000017">
      <w:pPr>
        <w:rPr>
          <w:rFonts w:ascii="Garamond" w:cs="Garamond" w:eastAsia="Garamond" w:hAnsi="Garamond"/>
          <w:sz w:val="24"/>
          <w:szCs w:val="24"/>
          <w:u w:val="single"/>
        </w:rPr>
      </w:pPr>
      <w:r w:rsidDel="00000000" w:rsidR="00000000" w:rsidRPr="00000000">
        <w:rPr>
          <w:rtl w:val="0"/>
        </w:rPr>
      </w:r>
    </w:p>
    <w:p w:rsidR="00000000" w:rsidDel="00000000" w:rsidP="00000000" w:rsidRDefault="00000000" w:rsidRPr="00000000" w14:paraId="00000018">
      <w:pPr>
        <w:numPr>
          <w:ilvl w:val="0"/>
          <w:numId w:val="2"/>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Medición a 10 Hz</w:t>
      </w:r>
    </w:p>
    <w:p w:rsidR="00000000" w:rsidDel="00000000" w:rsidP="00000000" w:rsidRDefault="00000000" w:rsidRPr="00000000" w14:paraId="00000019">
      <w:pPr>
        <w:ind w:left="0" w:firstLine="0"/>
        <w:rPr>
          <w:rFonts w:ascii="Garamond" w:cs="Garamond" w:eastAsia="Garamond" w:hAnsi="Garamond"/>
          <w:sz w:val="24"/>
          <w:szCs w:val="24"/>
        </w:rPr>
      </w:pPr>
      <w:r w:rsidDel="00000000" w:rsidR="00000000" w:rsidRPr="00000000">
        <w:rPr>
          <w:rtl w:val="0"/>
        </w:rPr>
      </w:r>
    </w:p>
    <w:tbl>
      <w:tblPr>
        <w:tblStyle w:val="Table2"/>
        <w:tblpPr w:leftFromText="180" w:rightFromText="180" w:topFromText="180" w:bottomFromText="180" w:vertAnchor="text" w:horzAnchor="text" w:tblpX="1625" w:tblpY="0"/>
        <w:tblW w:w="5235.0" w:type="dxa"/>
        <w:jc w:val="left"/>
        <w:tblInd w:w="118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85"/>
        <w:gridCol w:w="1140"/>
        <w:gridCol w:w="1305"/>
        <w:tblGridChange w:id="0">
          <w:tblGrid>
            <w:gridCol w:w="1605"/>
            <w:gridCol w:w="1185"/>
            <w:gridCol w:w="1140"/>
            <w:gridCol w:w="1305"/>
          </w:tblGrid>
        </w:tblGridChange>
      </w:tblGrid>
      <w:tr>
        <w:trPr>
          <w:cantSplit w:val="0"/>
          <w:tblHeader w:val="0"/>
        </w:trPr>
        <w:tc>
          <w:tcPr/>
          <w:p w:rsidR="00000000" w:rsidDel="00000000" w:rsidP="00000000" w:rsidRDefault="00000000" w:rsidRPr="00000000" w14:paraId="0000001A">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Amplitud (V)</w:t>
            </w:r>
          </w:p>
        </w:tc>
        <w:tc>
          <w:tcPr/>
          <w:p w:rsidR="00000000" w:rsidDel="00000000" w:rsidP="00000000" w:rsidRDefault="00000000" w:rsidRPr="00000000" w14:paraId="0000001B">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Vpp (V)</w:t>
            </w:r>
          </w:p>
        </w:tc>
        <w:tc>
          <w:tcPr/>
          <w:p w:rsidR="00000000" w:rsidDel="00000000" w:rsidP="00000000" w:rsidRDefault="00000000" w:rsidRPr="00000000" w14:paraId="0000001C">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V/div </w:t>
            </w:r>
          </w:p>
        </w:tc>
        <w:tc>
          <w:tcPr/>
          <w:p w:rsidR="00000000" w:rsidDel="00000000" w:rsidP="00000000" w:rsidRDefault="00000000" w:rsidRPr="00000000" w14:paraId="0000001D">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Tester (V)</w:t>
            </w:r>
          </w:p>
        </w:tc>
      </w:tr>
      <w:tr>
        <w:trPr>
          <w:cantSplit w:val="0"/>
          <w:trHeight w:val="424.99999999999886" w:hRule="atLeast"/>
          <w:tblHeader w:val="0"/>
        </w:trPr>
        <w:tc>
          <w:tcPr/>
          <w:p w:rsidR="00000000" w:rsidDel="00000000" w:rsidP="00000000" w:rsidRDefault="00000000" w:rsidRPr="00000000" w14:paraId="0000001E">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w:t>
            </w:r>
          </w:p>
        </w:tc>
        <w:tc>
          <w:tcPr/>
          <w:p w:rsidR="00000000" w:rsidDel="00000000" w:rsidP="00000000" w:rsidRDefault="00000000" w:rsidRPr="00000000" w14:paraId="0000001F">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2,04</w:t>
            </w:r>
          </w:p>
        </w:tc>
        <w:tc>
          <w:tcPr/>
          <w:p w:rsidR="00000000" w:rsidDel="00000000" w:rsidP="00000000" w:rsidRDefault="00000000" w:rsidRPr="00000000" w14:paraId="00000020">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500 mV</w:t>
            </w:r>
          </w:p>
        </w:tc>
        <w:tc>
          <w:tcPr/>
          <w:p w:rsidR="00000000" w:rsidDel="00000000" w:rsidP="00000000" w:rsidRDefault="00000000" w:rsidRPr="00000000" w14:paraId="00000021">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0,696</w:t>
            </w:r>
          </w:p>
        </w:tc>
      </w:tr>
      <w:tr>
        <w:trPr>
          <w:cantSplit w:val="0"/>
          <w:tblHeader w:val="0"/>
        </w:trPr>
        <w:tc>
          <w:tcPr/>
          <w:p w:rsidR="00000000" w:rsidDel="00000000" w:rsidP="00000000" w:rsidRDefault="00000000" w:rsidRPr="00000000" w14:paraId="00000022">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w:t>
            </w:r>
          </w:p>
        </w:tc>
        <w:tc>
          <w:tcPr/>
          <w:p w:rsidR="00000000" w:rsidDel="00000000" w:rsidP="00000000" w:rsidRDefault="00000000" w:rsidRPr="00000000" w14:paraId="00000023">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4,04</w:t>
            </w:r>
          </w:p>
        </w:tc>
        <w:tc>
          <w:tcPr/>
          <w:p w:rsidR="00000000" w:rsidDel="00000000" w:rsidP="00000000" w:rsidRDefault="00000000" w:rsidRPr="00000000" w14:paraId="0000002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500 mV</w:t>
            </w:r>
          </w:p>
        </w:tc>
        <w:tc>
          <w:tcPr/>
          <w:p w:rsidR="00000000" w:rsidDel="00000000" w:rsidP="00000000" w:rsidRDefault="00000000" w:rsidRPr="00000000" w14:paraId="00000025">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1,384</w:t>
            </w:r>
          </w:p>
        </w:tc>
      </w:tr>
      <w:tr>
        <w:trPr>
          <w:cantSplit w:val="0"/>
          <w:tblHeader w:val="0"/>
        </w:trPr>
        <w:tc>
          <w:tcPr/>
          <w:p w:rsidR="00000000" w:rsidDel="00000000" w:rsidP="00000000" w:rsidRDefault="00000000" w:rsidRPr="00000000" w14:paraId="00000026">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w:t>
            </w:r>
          </w:p>
        </w:tc>
        <w:tc>
          <w:tcPr/>
          <w:p w:rsidR="00000000" w:rsidDel="00000000" w:rsidP="00000000" w:rsidRDefault="00000000" w:rsidRPr="00000000" w14:paraId="00000027">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6,08</w:t>
            </w:r>
          </w:p>
        </w:tc>
        <w:tc>
          <w:tcPr/>
          <w:p w:rsidR="00000000" w:rsidDel="00000000" w:rsidP="00000000" w:rsidRDefault="00000000" w:rsidRPr="00000000" w14:paraId="00000028">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 V</w:t>
            </w:r>
          </w:p>
        </w:tc>
        <w:tc>
          <w:tcPr/>
          <w:p w:rsidR="00000000" w:rsidDel="00000000" w:rsidP="00000000" w:rsidRDefault="00000000" w:rsidRPr="00000000" w14:paraId="00000029">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2,066</w:t>
            </w:r>
          </w:p>
        </w:tc>
      </w:tr>
      <w:tr>
        <w:trPr>
          <w:cantSplit w:val="0"/>
          <w:tblHeader w:val="0"/>
        </w:trPr>
        <w:tc>
          <w:tcPr/>
          <w:p w:rsidR="00000000" w:rsidDel="00000000" w:rsidP="00000000" w:rsidRDefault="00000000" w:rsidRPr="00000000" w14:paraId="0000002A">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8</w:t>
            </w:r>
          </w:p>
        </w:tc>
        <w:tc>
          <w:tcPr/>
          <w:p w:rsidR="00000000" w:rsidDel="00000000" w:rsidP="00000000" w:rsidRDefault="00000000" w:rsidRPr="00000000" w14:paraId="0000002B">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8,08</w:t>
            </w:r>
          </w:p>
        </w:tc>
        <w:tc>
          <w:tcPr/>
          <w:p w:rsidR="00000000" w:rsidDel="00000000" w:rsidP="00000000" w:rsidRDefault="00000000" w:rsidRPr="00000000" w14:paraId="0000002C">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 V</w:t>
            </w:r>
          </w:p>
        </w:tc>
        <w:tc>
          <w:tcPr/>
          <w:p w:rsidR="00000000" w:rsidDel="00000000" w:rsidP="00000000" w:rsidRDefault="00000000" w:rsidRPr="00000000" w14:paraId="0000002D">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2,734</w:t>
            </w:r>
          </w:p>
        </w:tc>
      </w:tr>
      <w:tr>
        <w:trPr>
          <w:cantSplit w:val="0"/>
          <w:tblHeader w:val="0"/>
        </w:trPr>
        <w:tc>
          <w:tcPr/>
          <w:p w:rsidR="00000000" w:rsidDel="00000000" w:rsidP="00000000" w:rsidRDefault="00000000" w:rsidRPr="00000000" w14:paraId="0000002E">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10</w:t>
            </w:r>
          </w:p>
        </w:tc>
        <w:tc>
          <w:tcPr/>
          <w:p w:rsidR="00000000" w:rsidDel="00000000" w:rsidP="00000000" w:rsidRDefault="00000000" w:rsidRPr="00000000" w14:paraId="0000002F">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10,08</w:t>
            </w:r>
          </w:p>
        </w:tc>
        <w:tc>
          <w:tcPr/>
          <w:p w:rsidR="00000000" w:rsidDel="00000000" w:rsidP="00000000" w:rsidRDefault="00000000" w:rsidRPr="00000000" w14:paraId="00000030">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 </w:t>
            </w:r>
          </w:p>
        </w:tc>
        <w:tc>
          <w:tcPr/>
          <w:p w:rsidR="00000000" w:rsidDel="00000000" w:rsidP="00000000" w:rsidRDefault="00000000" w:rsidRPr="00000000" w14:paraId="00000031">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3,399</w:t>
            </w:r>
          </w:p>
        </w:tc>
      </w:tr>
      <w:tr>
        <w:trPr>
          <w:cantSplit w:val="0"/>
          <w:tblHeader w:val="0"/>
        </w:trPr>
        <w:tc>
          <w:tcPr/>
          <w:p w:rsidR="00000000" w:rsidDel="00000000" w:rsidP="00000000" w:rsidRDefault="00000000" w:rsidRPr="00000000" w14:paraId="00000032">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12</w:t>
            </w:r>
          </w:p>
        </w:tc>
        <w:tc>
          <w:tcPr/>
          <w:p w:rsidR="00000000" w:rsidDel="00000000" w:rsidP="00000000" w:rsidRDefault="00000000" w:rsidRPr="00000000" w14:paraId="00000033">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12,08</w:t>
            </w:r>
          </w:p>
        </w:tc>
        <w:tc>
          <w:tcPr/>
          <w:p w:rsidR="00000000" w:rsidDel="00000000" w:rsidP="00000000" w:rsidRDefault="00000000" w:rsidRPr="00000000" w14:paraId="0000003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35">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4,057</w:t>
            </w:r>
          </w:p>
        </w:tc>
      </w:tr>
      <w:tr>
        <w:trPr>
          <w:cantSplit w:val="0"/>
          <w:tblHeader w:val="0"/>
        </w:trPr>
        <w:tc>
          <w:tcPr/>
          <w:p w:rsidR="00000000" w:rsidDel="00000000" w:rsidP="00000000" w:rsidRDefault="00000000" w:rsidRPr="00000000" w14:paraId="00000036">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14</w:t>
            </w:r>
          </w:p>
        </w:tc>
        <w:tc>
          <w:tcPr/>
          <w:p w:rsidR="00000000" w:rsidDel="00000000" w:rsidP="00000000" w:rsidRDefault="00000000" w:rsidRPr="00000000" w14:paraId="00000037">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14,08</w:t>
            </w:r>
          </w:p>
        </w:tc>
        <w:tc>
          <w:tcPr/>
          <w:p w:rsidR="00000000" w:rsidDel="00000000" w:rsidP="00000000" w:rsidRDefault="00000000" w:rsidRPr="00000000" w14:paraId="00000038">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39">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4,708</w:t>
            </w:r>
          </w:p>
        </w:tc>
      </w:tr>
      <w:tr>
        <w:trPr>
          <w:cantSplit w:val="0"/>
          <w:tblHeader w:val="0"/>
        </w:trPr>
        <w:tc>
          <w:tcPr/>
          <w:p w:rsidR="00000000" w:rsidDel="00000000" w:rsidP="00000000" w:rsidRDefault="00000000" w:rsidRPr="00000000" w14:paraId="0000003A">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16</w:t>
            </w:r>
          </w:p>
        </w:tc>
        <w:tc>
          <w:tcPr/>
          <w:p w:rsidR="00000000" w:rsidDel="00000000" w:rsidP="00000000" w:rsidRDefault="00000000" w:rsidRPr="00000000" w14:paraId="0000003B">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16,16</w:t>
            </w:r>
          </w:p>
        </w:tc>
        <w:tc>
          <w:tcPr/>
          <w:p w:rsidR="00000000" w:rsidDel="00000000" w:rsidP="00000000" w:rsidRDefault="00000000" w:rsidRPr="00000000" w14:paraId="0000003C">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3D">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5,56</w:t>
            </w:r>
          </w:p>
        </w:tc>
      </w:tr>
      <w:tr>
        <w:trPr>
          <w:cantSplit w:val="0"/>
          <w:tblHeader w:val="0"/>
        </w:trPr>
        <w:tc>
          <w:tcPr/>
          <w:p w:rsidR="00000000" w:rsidDel="00000000" w:rsidP="00000000" w:rsidRDefault="00000000" w:rsidRPr="00000000" w14:paraId="0000003E">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18</w:t>
            </w:r>
          </w:p>
        </w:tc>
        <w:tc>
          <w:tcPr/>
          <w:p w:rsidR="00000000" w:rsidDel="00000000" w:rsidP="00000000" w:rsidRDefault="00000000" w:rsidRPr="00000000" w14:paraId="0000003F">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18,08</w:t>
            </w:r>
          </w:p>
        </w:tc>
        <w:tc>
          <w:tcPr/>
          <w:p w:rsidR="00000000" w:rsidDel="00000000" w:rsidP="00000000" w:rsidRDefault="00000000" w:rsidRPr="00000000" w14:paraId="00000040">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41">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6,24</w:t>
            </w:r>
          </w:p>
        </w:tc>
      </w:tr>
      <w:tr>
        <w:trPr>
          <w:cantSplit w:val="0"/>
          <w:trHeight w:val="10.000000000001137" w:hRule="atLeast"/>
          <w:tblHeader w:val="0"/>
        </w:trPr>
        <w:tc>
          <w:tcPr/>
          <w:p w:rsidR="00000000" w:rsidDel="00000000" w:rsidP="00000000" w:rsidRDefault="00000000" w:rsidRPr="00000000" w14:paraId="00000042">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w:t>
            </w:r>
          </w:p>
        </w:tc>
        <w:tc>
          <w:tcPr/>
          <w:p w:rsidR="00000000" w:rsidDel="00000000" w:rsidP="00000000" w:rsidRDefault="00000000" w:rsidRPr="00000000" w14:paraId="00000043">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20,4</w:t>
            </w:r>
          </w:p>
        </w:tc>
        <w:tc>
          <w:tcPr/>
          <w:p w:rsidR="00000000" w:rsidDel="00000000" w:rsidP="00000000" w:rsidRDefault="00000000" w:rsidRPr="00000000" w14:paraId="0000004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 V</w:t>
            </w:r>
          </w:p>
        </w:tc>
        <w:tc>
          <w:tcPr/>
          <w:p w:rsidR="00000000" w:rsidDel="00000000" w:rsidP="00000000" w:rsidRDefault="00000000" w:rsidRPr="00000000" w14:paraId="00000045">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6,93</w:t>
            </w:r>
          </w:p>
        </w:tc>
      </w:tr>
    </w:tbl>
    <w:p w:rsidR="00000000" w:rsidDel="00000000" w:rsidP="00000000" w:rsidRDefault="00000000" w:rsidRPr="00000000" w14:paraId="0000004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7">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donde la amplitud es la seteada (pico a pico) en el generador de funciones, Vpp la lectura del osciloscopio, V/div la escala de este último, y la columna final la lectura del multímetro.</w:t>
      </w:r>
    </w:p>
    <w:p w:rsidR="00000000" w:rsidDel="00000000" w:rsidP="00000000" w:rsidRDefault="00000000" w:rsidRPr="00000000" w14:paraId="0000005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9">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el Vpp tenemos que tener en cuenta el error asociado que es de </w:t>
      </w:r>
      <w:r w:rsidDel="00000000" w:rsidR="00000000" w:rsidRPr="00000000">
        <w:rPr>
          <w:rFonts w:ascii="Garamond" w:cs="Garamond" w:eastAsia="Garamond" w:hAnsi="Garamond"/>
          <w:sz w:val="24"/>
          <w:szCs w:val="24"/>
          <w:rtl w:val="0"/>
        </w:rPr>
        <w:t xml:space="preserve">± (3% lectura + o,o5 div)</w:t>
      </w:r>
      <w:r w:rsidDel="00000000" w:rsidR="00000000" w:rsidRPr="00000000">
        <w:rPr>
          <w:rFonts w:ascii="Garamond" w:cs="Garamond" w:eastAsia="Garamond" w:hAnsi="Garamond"/>
          <w:sz w:val="24"/>
          <w:szCs w:val="24"/>
          <w:rtl w:val="0"/>
        </w:rPr>
        <w:t xml:space="preserve">, es decir que para la primera lectura de una amplitud de 2 V tenemos ± (0.03*2.04 V + 0.05 div*0.5 V/div) que esto da un error de ± 0.0862 V como el error de la tensión. Así será calculado en el resto de mediciones (independientemente de la frecuencia considerada).</w:t>
      </w:r>
    </w:p>
    <w:p w:rsidR="00000000" w:rsidDel="00000000" w:rsidP="00000000" w:rsidRDefault="00000000" w:rsidRPr="00000000" w14:paraId="0000005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B">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multímetro también tiene un error asociado, pero como este modelo de multímetro empieza a funcionar correctamente a partir de de los 50 Hz/60 Hz hasta los 20kHz, utilizándolo a una frecuencia de 10 Hz el multímetro no debería arrojar un error asociado, de todas formas en las mediciones posteriores si hay un error asociado dependiendo de la frecuencia.</w:t>
      </w:r>
    </w:p>
    <w:p w:rsidR="00000000" w:rsidDel="00000000" w:rsidP="00000000" w:rsidRDefault="00000000" w:rsidRPr="00000000" w14:paraId="0000005C">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E">
      <w:pPr>
        <w:numPr>
          <w:ilvl w:val="0"/>
          <w:numId w:val="2"/>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Medición a 100 Hz</w:t>
      </w:r>
    </w:p>
    <w:p w:rsidR="00000000" w:rsidDel="00000000" w:rsidP="00000000" w:rsidRDefault="00000000" w:rsidRPr="00000000" w14:paraId="0000005F">
      <w:pPr>
        <w:ind w:left="0" w:firstLine="0"/>
        <w:rPr>
          <w:rFonts w:ascii="Garamond" w:cs="Garamond" w:eastAsia="Garamond" w:hAnsi="Garamond"/>
          <w:sz w:val="24"/>
          <w:szCs w:val="24"/>
        </w:rPr>
      </w:pPr>
      <w:r w:rsidDel="00000000" w:rsidR="00000000" w:rsidRPr="00000000">
        <w:rPr>
          <w:rtl w:val="0"/>
        </w:rPr>
      </w:r>
    </w:p>
    <w:tbl>
      <w:tblPr>
        <w:tblStyle w:val="Table3"/>
        <w:tblpPr w:leftFromText="180" w:rightFromText="180" w:topFromText="180" w:bottomFromText="180" w:vertAnchor="text" w:horzAnchor="text" w:tblpX="1430" w:tblpY="0"/>
        <w:tblW w:w="5235.0" w:type="dxa"/>
        <w:jc w:val="left"/>
        <w:tblInd w:w="118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85"/>
        <w:gridCol w:w="1140"/>
        <w:gridCol w:w="1305"/>
        <w:tblGridChange w:id="0">
          <w:tblGrid>
            <w:gridCol w:w="1605"/>
            <w:gridCol w:w="1185"/>
            <w:gridCol w:w="1140"/>
            <w:gridCol w:w="1305"/>
          </w:tblGrid>
        </w:tblGridChange>
      </w:tblGrid>
      <w:tr>
        <w:trPr>
          <w:cantSplit w:val="0"/>
          <w:tblHeader w:val="0"/>
        </w:trPr>
        <w:tc>
          <w:tcPr/>
          <w:p w:rsidR="00000000" w:rsidDel="00000000" w:rsidP="00000000" w:rsidRDefault="00000000" w:rsidRPr="00000000" w14:paraId="00000060">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Amplitud (V)</w:t>
            </w:r>
          </w:p>
        </w:tc>
        <w:tc>
          <w:tcPr/>
          <w:p w:rsidR="00000000" w:rsidDel="00000000" w:rsidP="00000000" w:rsidRDefault="00000000" w:rsidRPr="00000000" w14:paraId="00000061">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Vpp (V)</w:t>
            </w:r>
          </w:p>
        </w:tc>
        <w:tc>
          <w:tcPr/>
          <w:p w:rsidR="00000000" w:rsidDel="00000000" w:rsidP="00000000" w:rsidRDefault="00000000" w:rsidRPr="00000000" w14:paraId="00000062">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V/div </w:t>
            </w:r>
          </w:p>
        </w:tc>
        <w:tc>
          <w:tcPr/>
          <w:p w:rsidR="00000000" w:rsidDel="00000000" w:rsidP="00000000" w:rsidRDefault="00000000" w:rsidRPr="00000000" w14:paraId="00000063">
            <w:pPr>
              <w:widowControl w:val="0"/>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Tester (V)</w:t>
            </w:r>
          </w:p>
        </w:tc>
      </w:tr>
      <w:tr>
        <w:trPr>
          <w:cantSplit w:val="0"/>
          <w:trHeight w:val="424.99999999999886" w:hRule="atLeast"/>
          <w:tblHeader w:val="0"/>
        </w:trPr>
        <w:tc>
          <w:tcPr/>
          <w:p w:rsidR="00000000" w:rsidDel="00000000" w:rsidP="00000000" w:rsidRDefault="00000000" w:rsidRPr="00000000" w14:paraId="0000006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w:t>
            </w:r>
          </w:p>
        </w:tc>
        <w:tc>
          <w:tcPr/>
          <w:p w:rsidR="00000000" w:rsidDel="00000000" w:rsidP="00000000" w:rsidRDefault="00000000" w:rsidRPr="00000000" w14:paraId="00000065">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2,04</w:t>
            </w:r>
          </w:p>
        </w:tc>
        <w:tc>
          <w:tcPr/>
          <w:p w:rsidR="00000000" w:rsidDel="00000000" w:rsidP="00000000" w:rsidRDefault="00000000" w:rsidRPr="00000000" w14:paraId="00000066">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500 mV</w:t>
            </w:r>
          </w:p>
        </w:tc>
        <w:tc>
          <w:tcPr/>
          <w:p w:rsidR="00000000" w:rsidDel="00000000" w:rsidP="00000000" w:rsidRDefault="00000000" w:rsidRPr="00000000" w14:paraId="00000067">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0,71</w:t>
            </w:r>
          </w:p>
        </w:tc>
      </w:tr>
      <w:tr>
        <w:trPr>
          <w:cantSplit w:val="0"/>
          <w:tblHeader w:val="0"/>
        </w:trPr>
        <w:tc>
          <w:tcPr/>
          <w:p w:rsidR="00000000" w:rsidDel="00000000" w:rsidP="00000000" w:rsidRDefault="00000000" w:rsidRPr="00000000" w14:paraId="00000068">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w:t>
            </w:r>
          </w:p>
        </w:tc>
        <w:tc>
          <w:tcPr/>
          <w:p w:rsidR="00000000" w:rsidDel="00000000" w:rsidP="00000000" w:rsidRDefault="00000000" w:rsidRPr="00000000" w14:paraId="00000069">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4,04</w:t>
            </w:r>
          </w:p>
        </w:tc>
        <w:tc>
          <w:tcPr/>
          <w:p w:rsidR="00000000" w:rsidDel="00000000" w:rsidP="00000000" w:rsidRDefault="00000000" w:rsidRPr="00000000" w14:paraId="0000006A">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500 mV</w:t>
            </w:r>
          </w:p>
        </w:tc>
        <w:tc>
          <w:tcPr/>
          <w:p w:rsidR="00000000" w:rsidDel="00000000" w:rsidP="00000000" w:rsidRDefault="00000000" w:rsidRPr="00000000" w14:paraId="0000006B">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1,417</w:t>
            </w:r>
          </w:p>
        </w:tc>
      </w:tr>
      <w:tr>
        <w:trPr>
          <w:cantSplit w:val="0"/>
          <w:tblHeader w:val="0"/>
        </w:trPr>
        <w:tc>
          <w:tcPr/>
          <w:p w:rsidR="00000000" w:rsidDel="00000000" w:rsidP="00000000" w:rsidRDefault="00000000" w:rsidRPr="00000000" w14:paraId="0000006C">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w:t>
            </w:r>
          </w:p>
        </w:tc>
        <w:tc>
          <w:tcPr/>
          <w:p w:rsidR="00000000" w:rsidDel="00000000" w:rsidP="00000000" w:rsidRDefault="00000000" w:rsidRPr="00000000" w14:paraId="0000006D">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6,08</w:t>
            </w:r>
          </w:p>
        </w:tc>
        <w:tc>
          <w:tcPr/>
          <w:p w:rsidR="00000000" w:rsidDel="00000000" w:rsidP="00000000" w:rsidRDefault="00000000" w:rsidRPr="00000000" w14:paraId="0000006E">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 V</w:t>
            </w:r>
          </w:p>
        </w:tc>
        <w:tc>
          <w:tcPr/>
          <w:p w:rsidR="00000000" w:rsidDel="00000000" w:rsidP="00000000" w:rsidRDefault="00000000" w:rsidRPr="00000000" w14:paraId="0000006F">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2,129</w:t>
            </w:r>
          </w:p>
        </w:tc>
      </w:tr>
      <w:tr>
        <w:trPr>
          <w:cantSplit w:val="0"/>
          <w:tblHeader w:val="0"/>
        </w:trPr>
        <w:tc>
          <w:tcPr/>
          <w:p w:rsidR="00000000" w:rsidDel="00000000" w:rsidP="00000000" w:rsidRDefault="00000000" w:rsidRPr="00000000" w14:paraId="00000070">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8</w:t>
            </w:r>
          </w:p>
        </w:tc>
        <w:tc>
          <w:tcPr/>
          <w:p w:rsidR="00000000" w:rsidDel="00000000" w:rsidP="00000000" w:rsidRDefault="00000000" w:rsidRPr="00000000" w14:paraId="00000071">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8,08</w:t>
            </w:r>
          </w:p>
        </w:tc>
        <w:tc>
          <w:tcPr/>
          <w:p w:rsidR="00000000" w:rsidDel="00000000" w:rsidP="00000000" w:rsidRDefault="00000000" w:rsidRPr="00000000" w14:paraId="00000072">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 V</w:t>
            </w:r>
          </w:p>
        </w:tc>
        <w:tc>
          <w:tcPr/>
          <w:p w:rsidR="00000000" w:rsidDel="00000000" w:rsidP="00000000" w:rsidRDefault="00000000" w:rsidRPr="00000000" w14:paraId="00000073">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2,833</w:t>
            </w:r>
          </w:p>
        </w:tc>
      </w:tr>
      <w:tr>
        <w:trPr>
          <w:cantSplit w:val="0"/>
          <w:tblHeader w:val="0"/>
        </w:trPr>
        <w:tc>
          <w:tcPr/>
          <w:p w:rsidR="00000000" w:rsidDel="00000000" w:rsidP="00000000" w:rsidRDefault="00000000" w:rsidRPr="00000000" w14:paraId="0000007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10</w:t>
            </w:r>
          </w:p>
        </w:tc>
        <w:tc>
          <w:tcPr/>
          <w:p w:rsidR="00000000" w:rsidDel="00000000" w:rsidP="00000000" w:rsidRDefault="00000000" w:rsidRPr="00000000" w14:paraId="00000075">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10,08</w:t>
            </w:r>
          </w:p>
        </w:tc>
        <w:tc>
          <w:tcPr/>
          <w:p w:rsidR="00000000" w:rsidDel="00000000" w:rsidP="00000000" w:rsidRDefault="00000000" w:rsidRPr="00000000" w14:paraId="00000076">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 </w:t>
            </w:r>
          </w:p>
        </w:tc>
        <w:tc>
          <w:tcPr/>
          <w:p w:rsidR="00000000" w:rsidDel="00000000" w:rsidP="00000000" w:rsidRDefault="00000000" w:rsidRPr="00000000" w14:paraId="00000077">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3,543</w:t>
            </w:r>
          </w:p>
        </w:tc>
      </w:tr>
      <w:tr>
        <w:trPr>
          <w:cantSplit w:val="0"/>
          <w:tblHeader w:val="0"/>
        </w:trPr>
        <w:tc>
          <w:tcPr/>
          <w:p w:rsidR="00000000" w:rsidDel="00000000" w:rsidP="00000000" w:rsidRDefault="00000000" w:rsidRPr="00000000" w14:paraId="00000078">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12</w:t>
            </w:r>
          </w:p>
        </w:tc>
        <w:tc>
          <w:tcPr/>
          <w:p w:rsidR="00000000" w:rsidDel="00000000" w:rsidP="00000000" w:rsidRDefault="00000000" w:rsidRPr="00000000" w14:paraId="00000079">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12,16</w:t>
            </w:r>
          </w:p>
        </w:tc>
        <w:tc>
          <w:tcPr/>
          <w:p w:rsidR="00000000" w:rsidDel="00000000" w:rsidP="00000000" w:rsidRDefault="00000000" w:rsidRPr="00000000" w14:paraId="0000007A">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7B">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4,252</w:t>
            </w:r>
          </w:p>
        </w:tc>
      </w:tr>
      <w:tr>
        <w:trPr>
          <w:cantSplit w:val="0"/>
          <w:tblHeader w:val="0"/>
        </w:trPr>
        <w:tc>
          <w:tcPr/>
          <w:p w:rsidR="00000000" w:rsidDel="00000000" w:rsidP="00000000" w:rsidRDefault="00000000" w:rsidRPr="00000000" w14:paraId="0000007C">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14</w:t>
            </w:r>
          </w:p>
        </w:tc>
        <w:tc>
          <w:tcPr/>
          <w:p w:rsidR="00000000" w:rsidDel="00000000" w:rsidP="00000000" w:rsidRDefault="00000000" w:rsidRPr="00000000" w14:paraId="0000007D">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14,08</w:t>
            </w:r>
          </w:p>
        </w:tc>
        <w:tc>
          <w:tcPr/>
          <w:p w:rsidR="00000000" w:rsidDel="00000000" w:rsidP="00000000" w:rsidRDefault="00000000" w:rsidRPr="00000000" w14:paraId="0000007E">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7F">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4,959</w:t>
            </w:r>
          </w:p>
        </w:tc>
      </w:tr>
      <w:tr>
        <w:trPr>
          <w:cantSplit w:val="0"/>
          <w:tblHeader w:val="0"/>
        </w:trPr>
        <w:tc>
          <w:tcPr/>
          <w:p w:rsidR="00000000" w:rsidDel="00000000" w:rsidP="00000000" w:rsidRDefault="00000000" w:rsidRPr="00000000" w14:paraId="00000080">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16</w:t>
            </w:r>
          </w:p>
        </w:tc>
        <w:tc>
          <w:tcPr/>
          <w:p w:rsidR="00000000" w:rsidDel="00000000" w:rsidP="00000000" w:rsidRDefault="00000000" w:rsidRPr="00000000" w14:paraId="00000081">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16,16</w:t>
            </w:r>
          </w:p>
        </w:tc>
        <w:tc>
          <w:tcPr/>
          <w:p w:rsidR="00000000" w:rsidDel="00000000" w:rsidP="00000000" w:rsidRDefault="00000000" w:rsidRPr="00000000" w14:paraId="00000082">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83">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5,67</w:t>
            </w:r>
          </w:p>
        </w:tc>
      </w:tr>
      <w:tr>
        <w:trPr>
          <w:cantSplit w:val="0"/>
          <w:tblHeader w:val="0"/>
        </w:trPr>
        <w:tc>
          <w:tcPr/>
          <w:p w:rsidR="00000000" w:rsidDel="00000000" w:rsidP="00000000" w:rsidRDefault="00000000" w:rsidRPr="00000000" w14:paraId="0000008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18</w:t>
            </w:r>
          </w:p>
        </w:tc>
        <w:tc>
          <w:tcPr/>
          <w:p w:rsidR="00000000" w:rsidDel="00000000" w:rsidP="00000000" w:rsidRDefault="00000000" w:rsidRPr="00000000" w14:paraId="00000085">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18,08</w:t>
            </w:r>
          </w:p>
        </w:tc>
        <w:tc>
          <w:tcPr/>
          <w:p w:rsidR="00000000" w:rsidDel="00000000" w:rsidP="00000000" w:rsidRDefault="00000000" w:rsidRPr="00000000" w14:paraId="00000086">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 V</w:t>
            </w:r>
          </w:p>
        </w:tc>
        <w:tc>
          <w:tcPr/>
          <w:p w:rsidR="00000000" w:rsidDel="00000000" w:rsidP="00000000" w:rsidRDefault="00000000" w:rsidRPr="00000000" w14:paraId="00000087">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6,37</w:t>
            </w:r>
          </w:p>
        </w:tc>
      </w:tr>
      <w:tr>
        <w:trPr>
          <w:cantSplit w:val="0"/>
          <w:trHeight w:val="10.000000000001137" w:hRule="atLeast"/>
          <w:tblHeader w:val="0"/>
        </w:trPr>
        <w:tc>
          <w:tcPr/>
          <w:p w:rsidR="00000000" w:rsidDel="00000000" w:rsidP="00000000" w:rsidRDefault="00000000" w:rsidRPr="00000000" w14:paraId="00000088">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w:t>
            </w:r>
          </w:p>
        </w:tc>
        <w:tc>
          <w:tcPr/>
          <w:p w:rsidR="00000000" w:rsidDel="00000000" w:rsidP="00000000" w:rsidRDefault="00000000" w:rsidRPr="00000000" w14:paraId="00000089">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20,2</w:t>
            </w:r>
          </w:p>
        </w:tc>
        <w:tc>
          <w:tcPr/>
          <w:p w:rsidR="00000000" w:rsidDel="00000000" w:rsidP="00000000" w:rsidRDefault="00000000" w:rsidRPr="00000000" w14:paraId="0000008A">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 V</w:t>
            </w:r>
          </w:p>
        </w:tc>
        <w:tc>
          <w:tcPr/>
          <w:p w:rsidR="00000000" w:rsidDel="00000000" w:rsidP="00000000" w:rsidRDefault="00000000" w:rsidRPr="00000000" w14:paraId="0000008B">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7,08</w:t>
            </w:r>
          </w:p>
        </w:tc>
      </w:tr>
    </w:tbl>
    <w:p w:rsidR="00000000" w:rsidDel="00000000" w:rsidP="00000000" w:rsidRDefault="00000000" w:rsidRPr="00000000" w14:paraId="0000008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8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8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8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7">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estas mediciones tenemos que tener en cuenta el error arrojado por el multímetro, especificado para el rango de 50 Hz hasta 500 Hz, donde según el manual del aparato se lo calcula cómo 0.8% + 3d para voltajes en escala de 50.00 mV y 500.0 mV y 1.0% + 4d para escalas de 5.000 V, 50.00 V y 500.0 V. Es decir que por ejemplo, para la primera lectura, el error es ± (0.01*2.04 V + 4*0.001 V) = ± 0.0244 V.</w:t>
      </w:r>
    </w:p>
    <w:p w:rsidR="00000000" w:rsidDel="00000000" w:rsidP="00000000" w:rsidRDefault="00000000" w:rsidRPr="00000000" w14:paraId="0000009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9A">
      <w:pPr>
        <w:numPr>
          <w:ilvl w:val="0"/>
          <w:numId w:val="2"/>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Medición a 1 kHz</w:t>
      </w:r>
    </w:p>
    <w:p w:rsidR="00000000" w:rsidDel="00000000" w:rsidP="00000000" w:rsidRDefault="00000000" w:rsidRPr="00000000" w14:paraId="0000009B">
      <w:pPr>
        <w:ind w:left="0" w:firstLine="0"/>
        <w:rPr>
          <w:rFonts w:ascii="Garamond" w:cs="Garamond" w:eastAsia="Garamond" w:hAnsi="Garamond"/>
          <w:sz w:val="24"/>
          <w:szCs w:val="24"/>
        </w:rPr>
      </w:pPr>
      <w:r w:rsidDel="00000000" w:rsidR="00000000" w:rsidRPr="00000000">
        <w:rPr>
          <w:rtl w:val="0"/>
        </w:rPr>
      </w:r>
    </w:p>
    <w:tbl>
      <w:tblPr>
        <w:tblStyle w:val="Table4"/>
        <w:tblW w:w="5265.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215"/>
        <w:gridCol w:w="1095"/>
        <w:gridCol w:w="1335"/>
        <w:tblGridChange w:id="0">
          <w:tblGrid>
            <w:gridCol w:w="1620"/>
            <w:gridCol w:w="1215"/>
            <w:gridCol w:w="109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Amplitud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Vpp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V/div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Tester (V)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A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2,04</w:t>
            </w:r>
          </w:p>
        </w:tc>
        <w:tc>
          <w:tcPr>
            <w:tcMar>
              <w:top w:w="40.0" w:type="dxa"/>
              <w:left w:w="40.0" w:type="dxa"/>
              <w:bottom w:w="40.0" w:type="dxa"/>
              <w:right w:w="40.0" w:type="dxa"/>
            </w:tcMar>
            <w:vAlign w:val="bottom"/>
          </w:tcPr>
          <w:p w:rsidR="00000000" w:rsidDel="00000000" w:rsidP="00000000" w:rsidRDefault="00000000" w:rsidRPr="00000000" w14:paraId="000000A2">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Mar>
              <w:top w:w="40.0" w:type="dxa"/>
              <w:left w:w="40.0" w:type="dxa"/>
              <w:bottom w:w="40.0" w:type="dxa"/>
              <w:right w:w="40.0" w:type="dxa"/>
            </w:tcMar>
            <w:vAlign w:val="bottom"/>
          </w:tcPr>
          <w:p w:rsidR="00000000" w:rsidDel="00000000" w:rsidP="00000000" w:rsidRDefault="00000000" w:rsidRPr="00000000" w14:paraId="000000A3">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0A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4,04</w:t>
            </w:r>
          </w:p>
        </w:tc>
        <w:tc>
          <w:tcPr>
            <w:tcMar>
              <w:top w:w="40.0" w:type="dxa"/>
              <w:left w:w="40.0" w:type="dxa"/>
              <w:bottom w:w="40.0" w:type="dxa"/>
              <w:right w:w="40.0" w:type="dxa"/>
            </w:tcMar>
            <w:vAlign w:val="bottom"/>
          </w:tcPr>
          <w:p w:rsidR="00000000" w:rsidDel="00000000" w:rsidP="00000000" w:rsidRDefault="00000000" w:rsidRPr="00000000" w14:paraId="000000A6">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Mar>
              <w:top w:w="40.0" w:type="dxa"/>
              <w:left w:w="40.0" w:type="dxa"/>
              <w:bottom w:w="40.0" w:type="dxa"/>
              <w:right w:w="40.0" w:type="dxa"/>
            </w:tcMar>
            <w:vAlign w:val="bottom"/>
          </w:tcPr>
          <w:p w:rsidR="00000000" w:rsidDel="00000000" w:rsidP="00000000" w:rsidRDefault="00000000" w:rsidRPr="00000000" w14:paraId="000000A7">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tcMar>
              <w:top w:w="40.0" w:type="dxa"/>
              <w:left w:w="40.0" w:type="dxa"/>
              <w:bottom w:w="40.0" w:type="dxa"/>
              <w:right w:w="40.0" w:type="dxa"/>
            </w:tcMar>
            <w:vAlign w:val="bottom"/>
          </w:tcPr>
          <w:p w:rsidR="00000000" w:rsidDel="00000000" w:rsidP="00000000" w:rsidRDefault="00000000" w:rsidRPr="00000000" w14:paraId="000000A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6,08</w:t>
            </w:r>
          </w:p>
        </w:tc>
        <w:tc>
          <w:tcPr>
            <w:tcMar>
              <w:top w:w="40.0" w:type="dxa"/>
              <w:left w:w="40.0" w:type="dxa"/>
              <w:bottom w:w="40.0" w:type="dxa"/>
              <w:right w:w="40.0" w:type="dxa"/>
            </w:tcMar>
            <w:vAlign w:val="bottom"/>
          </w:tcPr>
          <w:p w:rsidR="00000000" w:rsidDel="00000000" w:rsidP="00000000" w:rsidRDefault="00000000" w:rsidRPr="00000000" w14:paraId="000000AA">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0AB">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w:t>
            </w:r>
          </w:p>
        </w:tc>
        <w:tc>
          <w:tcPr>
            <w:tcMar>
              <w:top w:w="40.0" w:type="dxa"/>
              <w:left w:w="40.0" w:type="dxa"/>
              <w:bottom w:w="40.0" w:type="dxa"/>
              <w:right w:w="40.0" w:type="dxa"/>
            </w:tcMar>
            <w:vAlign w:val="bottom"/>
          </w:tcPr>
          <w:p w:rsidR="00000000" w:rsidDel="00000000" w:rsidP="00000000" w:rsidRDefault="00000000" w:rsidRPr="00000000" w14:paraId="000000AD">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8,08</w:t>
            </w:r>
          </w:p>
        </w:tc>
        <w:tc>
          <w:tcPr>
            <w:tcMar>
              <w:top w:w="40.0" w:type="dxa"/>
              <w:left w:w="40.0" w:type="dxa"/>
              <w:bottom w:w="40.0" w:type="dxa"/>
              <w:right w:w="40.0" w:type="dxa"/>
            </w:tcMar>
            <w:vAlign w:val="bottom"/>
          </w:tcPr>
          <w:p w:rsidR="00000000" w:rsidDel="00000000" w:rsidP="00000000" w:rsidRDefault="00000000" w:rsidRPr="00000000" w14:paraId="000000AE">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0AF">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2,825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w:t>
            </w:r>
          </w:p>
        </w:tc>
        <w:tc>
          <w:tcPr>
            <w:tcMar>
              <w:top w:w="40.0" w:type="dxa"/>
              <w:left w:w="40.0" w:type="dxa"/>
              <w:bottom w:w="40.0" w:type="dxa"/>
              <w:right w:w="40.0" w:type="dxa"/>
            </w:tcMar>
            <w:vAlign w:val="bottom"/>
          </w:tcPr>
          <w:p w:rsidR="00000000" w:rsidDel="00000000" w:rsidP="00000000" w:rsidRDefault="00000000" w:rsidRPr="00000000" w14:paraId="000000B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10,08</w:t>
            </w:r>
          </w:p>
        </w:tc>
        <w:tc>
          <w:tcPr>
            <w:tcMar>
              <w:top w:w="40.0" w:type="dxa"/>
              <w:left w:w="40.0" w:type="dxa"/>
              <w:bottom w:w="40.0" w:type="dxa"/>
              <w:right w:w="40.0" w:type="dxa"/>
            </w:tcMar>
            <w:vAlign w:val="bottom"/>
          </w:tcPr>
          <w:p w:rsidR="00000000" w:rsidDel="00000000" w:rsidP="00000000" w:rsidRDefault="00000000" w:rsidRPr="00000000" w14:paraId="000000B2">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B3">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3,534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tcMar>
              <w:top w:w="40.0" w:type="dxa"/>
              <w:left w:w="40.0" w:type="dxa"/>
              <w:bottom w:w="40.0" w:type="dxa"/>
              <w:right w:w="40.0" w:type="dxa"/>
            </w:tcMar>
            <w:vAlign w:val="bottom"/>
          </w:tcPr>
          <w:p w:rsidR="00000000" w:rsidDel="00000000" w:rsidP="00000000" w:rsidRDefault="00000000" w:rsidRPr="00000000" w14:paraId="000000B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12,16</w:t>
            </w:r>
          </w:p>
        </w:tc>
        <w:tc>
          <w:tcPr>
            <w:tcMar>
              <w:top w:w="40.0" w:type="dxa"/>
              <w:left w:w="40.0" w:type="dxa"/>
              <w:bottom w:w="40.0" w:type="dxa"/>
              <w:right w:w="40.0" w:type="dxa"/>
            </w:tcMar>
            <w:vAlign w:val="bottom"/>
          </w:tcPr>
          <w:p w:rsidR="00000000" w:rsidDel="00000000" w:rsidP="00000000" w:rsidRDefault="00000000" w:rsidRPr="00000000" w14:paraId="000000B6">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B7">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4,243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tcMar>
              <w:top w:w="40.0" w:type="dxa"/>
              <w:left w:w="40.0" w:type="dxa"/>
              <w:bottom w:w="40.0" w:type="dxa"/>
              <w:right w:w="40.0" w:type="dxa"/>
            </w:tcMar>
            <w:vAlign w:val="bottom"/>
          </w:tcPr>
          <w:p w:rsidR="00000000" w:rsidDel="00000000" w:rsidP="00000000" w:rsidRDefault="00000000" w:rsidRPr="00000000" w14:paraId="000000B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14,16</w:t>
            </w:r>
          </w:p>
        </w:tc>
        <w:tc>
          <w:tcPr>
            <w:tcMar>
              <w:top w:w="40.0" w:type="dxa"/>
              <w:left w:w="40.0" w:type="dxa"/>
              <w:bottom w:w="40.0" w:type="dxa"/>
              <w:right w:w="40.0" w:type="dxa"/>
            </w:tcMar>
            <w:vAlign w:val="bottom"/>
          </w:tcPr>
          <w:p w:rsidR="00000000" w:rsidDel="00000000" w:rsidP="00000000" w:rsidRDefault="00000000" w:rsidRPr="00000000" w14:paraId="000000BA">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BB">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w:t>
            </w:r>
          </w:p>
        </w:tc>
        <w:tc>
          <w:tcPr>
            <w:tcMar>
              <w:top w:w="40.0" w:type="dxa"/>
              <w:left w:w="40.0" w:type="dxa"/>
              <w:bottom w:w="40.0" w:type="dxa"/>
              <w:right w:w="40.0" w:type="dxa"/>
            </w:tcMar>
            <w:vAlign w:val="bottom"/>
          </w:tcPr>
          <w:p w:rsidR="00000000" w:rsidDel="00000000" w:rsidP="00000000" w:rsidRDefault="00000000" w:rsidRPr="00000000" w14:paraId="000000BD">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16,16</w:t>
            </w:r>
          </w:p>
        </w:tc>
        <w:tc>
          <w:tcPr>
            <w:tcMar>
              <w:top w:w="40.0" w:type="dxa"/>
              <w:left w:w="40.0" w:type="dxa"/>
              <w:bottom w:w="40.0" w:type="dxa"/>
              <w:right w:w="40.0" w:type="dxa"/>
            </w:tcMar>
            <w:vAlign w:val="bottom"/>
          </w:tcPr>
          <w:p w:rsidR="00000000" w:rsidDel="00000000" w:rsidP="00000000" w:rsidRDefault="00000000" w:rsidRPr="00000000" w14:paraId="000000BE">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BF">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w:t>
            </w:r>
          </w:p>
        </w:tc>
        <w:tc>
          <w:tcPr>
            <w:tcMar>
              <w:top w:w="40.0" w:type="dxa"/>
              <w:left w:w="40.0" w:type="dxa"/>
              <w:bottom w:w="40.0" w:type="dxa"/>
              <w:right w:w="40.0" w:type="dxa"/>
            </w:tcMar>
            <w:vAlign w:val="bottom"/>
          </w:tcPr>
          <w:p w:rsidR="00000000" w:rsidDel="00000000" w:rsidP="00000000" w:rsidRDefault="00000000" w:rsidRPr="00000000" w14:paraId="000000C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18,08</w:t>
            </w:r>
          </w:p>
        </w:tc>
        <w:tc>
          <w:tcPr>
            <w:tcMar>
              <w:top w:w="40.0" w:type="dxa"/>
              <w:left w:w="40.0" w:type="dxa"/>
              <w:bottom w:w="40.0" w:type="dxa"/>
              <w:right w:w="40.0" w:type="dxa"/>
            </w:tcMar>
            <w:vAlign w:val="bottom"/>
          </w:tcPr>
          <w:p w:rsidR="00000000" w:rsidDel="00000000" w:rsidP="00000000" w:rsidRDefault="00000000" w:rsidRPr="00000000" w14:paraId="000000C2">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C3">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c>
          <w:tcPr>
            <w:tcMar>
              <w:top w:w="40.0" w:type="dxa"/>
              <w:left w:w="40.0" w:type="dxa"/>
              <w:bottom w:w="40.0" w:type="dxa"/>
              <w:right w:w="40.0" w:type="dxa"/>
            </w:tcMar>
            <w:vAlign w:val="bottom"/>
          </w:tcPr>
          <w:p w:rsidR="00000000" w:rsidDel="00000000" w:rsidP="00000000" w:rsidRDefault="00000000" w:rsidRPr="00000000" w14:paraId="000000C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20,4</w:t>
            </w:r>
          </w:p>
        </w:tc>
        <w:tc>
          <w:tcPr>
            <w:tcMar>
              <w:top w:w="40.0" w:type="dxa"/>
              <w:left w:w="40.0" w:type="dxa"/>
              <w:bottom w:w="40.0" w:type="dxa"/>
              <w:right w:w="40.0" w:type="dxa"/>
            </w:tcMar>
            <w:vAlign w:val="bottom"/>
          </w:tcPr>
          <w:p w:rsidR="00000000" w:rsidDel="00000000" w:rsidP="00000000" w:rsidRDefault="00000000" w:rsidRPr="00000000" w14:paraId="000000C6">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0C7">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7,08</w:t>
            </w:r>
          </w:p>
        </w:tc>
      </w:tr>
    </w:tbl>
    <w:p w:rsidR="00000000" w:rsidDel="00000000" w:rsidP="00000000" w:rsidRDefault="00000000" w:rsidRPr="00000000" w14:paraId="000000C8">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9">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las mediciones de esta frecuencia (y las restantes que usamos) el error del tester se calcula </w:t>
      </w:r>
      <w:r w:rsidDel="00000000" w:rsidR="00000000" w:rsidRPr="00000000">
        <w:rPr>
          <w:rFonts w:ascii="Caudex" w:cs="Caudex" w:eastAsia="Caudex" w:hAnsi="Caudex"/>
          <w:sz w:val="24"/>
          <w:szCs w:val="24"/>
          <w:rtl w:val="0"/>
        </w:rPr>
        <w:t xml:space="preserve">como 0.5dB en la escala de 50.00 mV y 500.0 mV, y 3dB en la escala de 5.000 V, 50.00 V y 500.0 V, siendo dB = 20*log₁₀(V_ Medida/V_ Emitida).</w:t>
      </w:r>
    </w:p>
    <w:p w:rsidR="00000000" w:rsidDel="00000000" w:rsidP="00000000" w:rsidRDefault="00000000" w:rsidRPr="00000000" w14:paraId="000000C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D">
      <w:pPr>
        <w:numPr>
          <w:ilvl w:val="0"/>
          <w:numId w:val="2"/>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Medición a 10 kHz</w:t>
      </w:r>
    </w:p>
    <w:p w:rsidR="00000000" w:rsidDel="00000000" w:rsidP="00000000" w:rsidRDefault="00000000" w:rsidRPr="00000000" w14:paraId="000000CE">
      <w:pPr>
        <w:rPr>
          <w:rFonts w:ascii="Garamond" w:cs="Garamond" w:eastAsia="Garamond" w:hAnsi="Garamond"/>
          <w:sz w:val="24"/>
          <w:szCs w:val="24"/>
        </w:rPr>
      </w:pPr>
      <w:r w:rsidDel="00000000" w:rsidR="00000000" w:rsidRPr="00000000">
        <w:rPr>
          <w:rtl w:val="0"/>
        </w:rPr>
      </w:r>
    </w:p>
    <w:tbl>
      <w:tblPr>
        <w:tblStyle w:val="Table5"/>
        <w:tblW w:w="5265.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215"/>
        <w:gridCol w:w="1095"/>
        <w:gridCol w:w="1335"/>
        <w:tblGridChange w:id="0">
          <w:tblGrid>
            <w:gridCol w:w="1620"/>
            <w:gridCol w:w="1215"/>
            <w:gridCol w:w="109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Amplitud (V)</w:t>
            </w:r>
            <w:r w:rsidDel="00000000" w:rsidR="00000000" w:rsidRPr="00000000">
              <w:rPr>
                <w:rtl w:val="0"/>
              </w:rPr>
            </w:r>
          </w:p>
        </w:tc>
        <w:tc>
          <w:tcPr>
            <w:tcBorders>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Vpp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V/div </w:t>
            </w:r>
            <w:r w:rsidDel="00000000" w:rsidR="00000000" w:rsidRPr="00000000">
              <w:rPr>
                <w:rtl w:val="0"/>
              </w:rPr>
            </w:r>
          </w:p>
        </w:tc>
        <w:tc>
          <w:tcPr>
            <w:tcBorders>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Tester (V)</w:t>
            </w:r>
            <w:r w:rsidDel="00000000" w:rsidR="00000000" w:rsidRPr="00000000">
              <w:rPr>
                <w:rtl w:val="0"/>
              </w:rPr>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0,694</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1,394</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2,097</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2,795</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3,499</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4,122</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4,903</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5,78</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6,5</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7,23</w:t>
            </w:r>
          </w:p>
        </w:tc>
      </w:tr>
    </w:tbl>
    <w:p w:rsidR="00000000" w:rsidDel="00000000" w:rsidP="00000000" w:rsidRDefault="00000000" w:rsidRPr="00000000" w14:paraId="000000F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F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FD">
      <w:pPr>
        <w:numPr>
          <w:ilvl w:val="0"/>
          <w:numId w:val="2"/>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Medición a 100 kHz</w:t>
      </w:r>
    </w:p>
    <w:p w:rsidR="00000000" w:rsidDel="00000000" w:rsidP="00000000" w:rsidRDefault="00000000" w:rsidRPr="00000000" w14:paraId="000000FE">
      <w:pPr>
        <w:rPr>
          <w:rFonts w:ascii="Garamond" w:cs="Garamond" w:eastAsia="Garamond" w:hAnsi="Garamond"/>
          <w:sz w:val="24"/>
          <w:szCs w:val="24"/>
        </w:rPr>
      </w:pPr>
      <w:r w:rsidDel="00000000" w:rsidR="00000000" w:rsidRPr="00000000">
        <w:rPr>
          <w:rtl w:val="0"/>
        </w:rPr>
      </w:r>
    </w:p>
    <w:tbl>
      <w:tblPr>
        <w:tblStyle w:val="Table6"/>
        <w:tblW w:w="5265.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215"/>
        <w:gridCol w:w="1095"/>
        <w:gridCol w:w="1335"/>
        <w:tblGridChange w:id="0">
          <w:tblGrid>
            <w:gridCol w:w="1620"/>
            <w:gridCol w:w="1215"/>
            <w:gridCol w:w="109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Amplitud (V)</w:t>
            </w:r>
            <w:r w:rsidDel="00000000" w:rsidR="00000000" w:rsidRPr="00000000">
              <w:rPr>
                <w:rtl w:val="0"/>
              </w:rPr>
            </w:r>
          </w:p>
        </w:tc>
        <w:tc>
          <w:tcPr>
            <w:tcBorders>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Vpp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V/div </w:t>
            </w:r>
            <w:r w:rsidDel="00000000" w:rsidR="00000000" w:rsidRPr="00000000">
              <w:rPr>
                <w:rtl w:val="0"/>
              </w:rPr>
            </w:r>
          </w:p>
        </w:tc>
        <w:tc>
          <w:tcPr>
            <w:tcBorders>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Tester (V)</w:t>
            </w:r>
            <w:r w:rsidDel="00000000" w:rsidR="00000000" w:rsidRPr="00000000">
              <w:rPr>
                <w:rtl w:val="0"/>
              </w:rPr>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2,06</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1,5</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2,26</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3,017</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10,16</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3,8</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4,649</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14,16</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4,91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4,93</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18,16</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4,94</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4,947</w:t>
            </w:r>
          </w:p>
        </w:tc>
      </w:tr>
    </w:tbl>
    <w:p w:rsidR="00000000" w:rsidDel="00000000" w:rsidP="00000000" w:rsidRDefault="00000000" w:rsidRPr="00000000" w14:paraId="0000012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F">
      <w:pPr>
        <w:numPr>
          <w:ilvl w:val="0"/>
          <w:numId w:val="2"/>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Medición a 1 MHz</w:t>
      </w:r>
    </w:p>
    <w:p w:rsidR="00000000" w:rsidDel="00000000" w:rsidP="00000000" w:rsidRDefault="00000000" w:rsidRPr="00000000" w14:paraId="00000130">
      <w:pPr>
        <w:rPr>
          <w:rFonts w:ascii="Garamond" w:cs="Garamond" w:eastAsia="Garamond" w:hAnsi="Garamond"/>
          <w:sz w:val="24"/>
          <w:szCs w:val="24"/>
        </w:rPr>
      </w:pPr>
      <w:r w:rsidDel="00000000" w:rsidR="00000000" w:rsidRPr="00000000">
        <w:rPr>
          <w:rtl w:val="0"/>
        </w:rPr>
      </w:r>
    </w:p>
    <w:tbl>
      <w:tblPr>
        <w:tblStyle w:val="Table7"/>
        <w:tblW w:w="5265.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215"/>
        <w:gridCol w:w="1095"/>
        <w:gridCol w:w="1335"/>
        <w:tblGridChange w:id="0">
          <w:tblGrid>
            <w:gridCol w:w="1620"/>
            <w:gridCol w:w="1215"/>
            <w:gridCol w:w="109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Amplitud (V)</w:t>
            </w:r>
            <w:r w:rsidDel="00000000" w:rsidR="00000000" w:rsidRPr="00000000">
              <w:rPr>
                <w:rtl w:val="0"/>
              </w:rPr>
            </w:r>
          </w:p>
        </w:tc>
        <w:tc>
          <w:tcPr>
            <w:tcBorders>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Vpp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V/div </w:t>
            </w:r>
            <w:r w:rsidDel="00000000" w:rsidR="00000000" w:rsidRPr="00000000">
              <w:rPr>
                <w:rtl w:val="0"/>
              </w:rPr>
            </w:r>
          </w:p>
        </w:tc>
        <w:tc>
          <w:tcPr>
            <w:tcBorders>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sz w:val="20"/>
                <w:szCs w:val="20"/>
                <w:rtl w:val="0"/>
              </w:rPr>
              <w:t xml:space="preserve">Tester (V)</w:t>
            </w:r>
            <w:r w:rsidDel="00000000" w:rsidR="00000000" w:rsidRPr="00000000">
              <w:rPr>
                <w:rtl w:val="0"/>
              </w:rPr>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2,08</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4,14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6,12</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8,16</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10,24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12,24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14,32</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16,32</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18,32</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r>
        <w:trPr>
          <w:cantSplit w:val="0"/>
          <w:tblHeader w:val="0"/>
        </w:trPr>
        <w:tc>
          <w:tcPr>
            <w:tcBorders>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20,4</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0,001</w:t>
            </w:r>
          </w:p>
        </w:tc>
      </w:tr>
    </w:tbl>
    <w:p w:rsidR="00000000" w:rsidDel="00000000" w:rsidP="00000000" w:rsidRDefault="00000000" w:rsidRPr="00000000" w14:paraId="0000015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5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5F">
      <w:pPr>
        <w:jc w:val="both"/>
        <w:rPr>
          <w:rFonts w:ascii="Garamond" w:cs="Garamond" w:eastAsia="Garamond" w:hAnsi="Garamond"/>
          <w:sz w:val="24"/>
          <w:szCs w:val="24"/>
        </w:rPr>
      </w:pPr>
      <w:r w:rsidDel="00000000" w:rsidR="00000000" w:rsidRPr="00000000">
        <w:rPr>
          <w:rFonts w:ascii="Garamond" w:cs="Garamond" w:eastAsia="Garamond" w:hAnsi="Garamond"/>
          <w:sz w:val="24"/>
          <w:szCs w:val="24"/>
          <w:u w:val="single"/>
          <w:rtl w:val="0"/>
        </w:rPr>
        <w:t xml:space="preserve">Sobre la pregunta 4 de la parte 2:</w:t>
      </w:r>
      <w:r w:rsidDel="00000000" w:rsidR="00000000" w:rsidRPr="00000000">
        <w:rPr>
          <w:rFonts w:ascii="Garamond" w:cs="Garamond" w:eastAsia="Garamond" w:hAnsi="Garamond"/>
          <w:sz w:val="24"/>
          <w:szCs w:val="24"/>
          <w:rtl w:val="0"/>
        </w:rPr>
        <w:t xml:space="preserve"> Para una función cuadrada con una frecuencia de 1 kHz a una amplitud de 10 Vpp, el osciloscopio mide un pico a pico de 9.920 volts a 2 volts/div y el multímetro mide 4.905 V. Comparándolo con la función sinusoidal, disminuyó por 0.16 V en la medición del osciloscopio y aumentó 1.5 V en el multímetro. Notamos que yendo a 12 V, el multímetro comienza a marcar “.0L”, aparentemente alrededor de 10.881 V la medición se pierde. A 100 Hz se vuelve a perder a 10.815 V. Esto puede tener que ver con el hecho de que el multímetro no mide el Vpp, sino el Vef = Vpp/[2*raíz(2)] haciendo una integral sobre la señal que puede complicarse por la forma de esta? Si la función generada es triangular, a una frecuencia de 1 kHz, el multímetro tiene el mismo problema y deja de medir alrededor de los 18.69 V. A 100 Hz la pierde 18.68 V. Parece tener más margen que con la cuadrada.</w:t>
      </w:r>
    </w:p>
    <w:p w:rsidR="00000000" w:rsidDel="00000000" w:rsidP="00000000" w:rsidRDefault="00000000" w:rsidRPr="00000000" w14:paraId="0000016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61">
      <w:pPr>
        <w:rPr>
          <w:rFonts w:ascii="Garamond" w:cs="Garamond" w:eastAsia="Garamond" w:hAnsi="Garamond"/>
          <w:sz w:val="24"/>
          <w:szCs w:val="24"/>
        </w:rPr>
      </w:pPr>
      <w:commentRangeStart w:id="0"/>
      <w:r w:rsidDel="00000000" w:rsidR="00000000" w:rsidRPr="00000000">
        <w:rPr>
          <w:rFonts w:ascii="Garamond" w:cs="Garamond" w:eastAsia="Garamond" w:hAnsi="Garamond"/>
          <w:sz w:val="24"/>
          <w:szCs w:val="24"/>
        </w:rPr>
        <w:drawing>
          <wp:inline distB="114300" distT="114300" distL="114300" distR="114300">
            <wp:extent cx="5731200" cy="45847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45847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2">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731200" cy="4584700"/>
            <wp:effectExtent b="0" l="0" r="0" t="0"/>
            <wp:docPr id="2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206692</wp:posOffset>
            </wp:positionV>
            <wp:extent cx="4109085" cy="3424238"/>
            <wp:effectExtent b="0" l="0" r="0" t="0"/>
            <wp:wrapTopAndBottom distB="114300" distT="114300"/>
            <wp:docPr id="34"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109085" cy="3424238"/>
                    </a:xfrm>
                    <a:prstGeom prst="rect"/>
                    <a:ln/>
                  </pic:spPr>
                </pic:pic>
              </a:graphicData>
            </a:graphic>
          </wp:anchor>
        </w:drawing>
      </w:r>
    </w:p>
    <w:p w:rsidR="00000000" w:rsidDel="00000000" w:rsidP="00000000" w:rsidRDefault="00000000" w:rsidRPr="00000000" w14:paraId="0000016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65">
      <w:pPr>
        <w:rPr>
          <w:rFonts w:ascii="Garamond" w:cs="Garamond" w:eastAsia="Garamond" w:hAnsi="Garamond"/>
          <w:b w:val="1"/>
          <w:sz w:val="32"/>
          <w:szCs w:val="32"/>
          <w:u w:val="single"/>
        </w:rPr>
      </w:pPr>
      <w:r w:rsidDel="00000000" w:rsidR="00000000" w:rsidRPr="00000000">
        <w:rPr>
          <w:rFonts w:ascii="Garamond" w:cs="Garamond" w:eastAsia="Garamond" w:hAnsi="Garamond"/>
          <w:b w:val="1"/>
          <w:sz w:val="32"/>
          <w:szCs w:val="32"/>
          <w:u w:val="single"/>
          <w:rtl w:val="0"/>
        </w:rPr>
        <w:t xml:space="preserve">Clase 2: viernes 29/08</w:t>
      </w:r>
    </w:p>
    <w:p w:rsidR="00000000" w:rsidDel="00000000" w:rsidP="00000000" w:rsidRDefault="00000000" w:rsidRPr="00000000" w14:paraId="00000166">
      <w:pPr>
        <w:rPr>
          <w:rFonts w:ascii="Garamond" w:cs="Garamond" w:eastAsia="Garamond" w:hAnsi="Garamond"/>
          <w:b w:val="1"/>
          <w:sz w:val="32"/>
          <w:szCs w:val="32"/>
          <w:u w:val="single"/>
        </w:rPr>
      </w:pPr>
      <w:r w:rsidDel="00000000" w:rsidR="00000000" w:rsidRPr="00000000">
        <w:rPr>
          <w:rtl w:val="0"/>
        </w:rPr>
      </w:r>
    </w:p>
    <w:p w:rsidR="00000000" w:rsidDel="00000000" w:rsidP="00000000" w:rsidRDefault="00000000" w:rsidRPr="00000000" w14:paraId="0000016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Instrumentación del día:  </w:t>
      </w:r>
    </w:p>
    <w:p w:rsidR="00000000" w:rsidDel="00000000" w:rsidP="00000000" w:rsidRDefault="00000000" w:rsidRPr="00000000" w14:paraId="00000168">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Generador de funciones, Tektronix </w:t>
      </w:r>
      <w:r w:rsidDel="00000000" w:rsidR="00000000" w:rsidRPr="00000000">
        <w:rPr>
          <w:rFonts w:ascii="Garamond" w:cs="Garamond" w:eastAsia="Garamond" w:hAnsi="Garamond"/>
          <w:sz w:val="24"/>
          <w:szCs w:val="24"/>
          <w:rtl w:val="0"/>
        </w:rPr>
        <w:t xml:space="preserve">AFG1022</w:t>
      </w:r>
      <w:r w:rsidDel="00000000" w:rsidR="00000000" w:rsidRPr="00000000">
        <w:rPr>
          <w:rFonts w:ascii="Garamond" w:cs="Garamond" w:eastAsia="Garamond" w:hAnsi="Garamond"/>
          <w:sz w:val="24"/>
          <w:szCs w:val="24"/>
          <w:rtl w:val="0"/>
        </w:rPr>
        <w:t xml:space="preserve">, </w:t>
      </w:r>
      <w:hyperlink r:id="rId16">
        <w:r w:rsidDel="00000000" w:rsidR="00000000" w:rsidRPr="00000000">
          <w:rPr>
            <w:rFonts w:ascii="Garamond" w:cs="Garamond" w:eastAsia="Garamond" w:hAnsi="Garamond"/>
            <w:color w:val="1155cc"/>
            <w:sz w:val="24"/>
            <w:szCs w:val="24"/>
            <w:u w:val="single"/>
            <w:rtl w:val="0"/>
          </w:rPr>
          <w:t xml:space="preserve">https://www.manual.ar/tektronix/afg1022/manual?p=3</w:t>
        </w:r>
      </w:hyperlink>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169">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Osciloscopio, Tektronix </w:t>
      </w:r>
      <w:r w:rsidDel="00000000" w:rsidR="00000000" w:rsidRPr="00000000">
        <w:rPr>
          <w:rFonts w:ascii="Garamond" w:cs="Garamond" w:eastAsia="Garamond" w:hAnsi="Garamond"/>
          <w:sz w:val="24"/>
          <w:szCs w:val="24"/>
          <w:rtl w:val="0"/>
        </w:rPr>
        <w:t xml:space="preserve">TBS</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1000C</w:t>
      </w:r>
      <w:r w:rsidDel="00000000" w:rsidR="00000000" w:rsidRPr="00000000">
        <w:rPr>
          <w:rFonts w:ascii="Garamond" w:cs="Garamond" w:eastAsia="Garamond" w:hAnsi="Garamond"/>
          <w:sz w:val="24"/>
          <w:szCs w:val="24"/>
          <w:rtl w:val="0"/>
        </w:rPr>
        <w:t xml:space="preserve">, </w:t>
      </w:r>
      <w:hyperlink r:id="rId17">
        <w:r w:rsidDel="00000000" w:rsidR="00000000" w:rsidRPr="00000000">
          <w:rPr>
            <w:rFonts w:ascii="Garamond" w:cs="Garamond" w:eastAsia="Garamond" w:hAnsi="Garamond"/>
            <w:color w:val="1155cc"/>
            <w:sz w:val="24"/>
            <w:szCs w:val="24"/>
            <w:u w:val="single"/>
            <w:rtl w:val="0"/>
          </w:rPr>
          <w:t xml:space="preserve">https://blog.espol.edu.ec/analisisderedes/files/2023/11/Osciloscopio-Tektronix-Serie-TBS1000C.pdf</w:t>
        </w:r>
      </w:hyperlink>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16A">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Set de piezoeléctricos, dos emisores y un receptor.</w:t>
      </w:r>
    </w:p>
    <w:p w:rsidR="00000000" w:rsidDel="00000000" w:rsidP="00000000" w:rsidRDefault="00000000" w:rsidRPr="00000000" w14:paraId="0000016B">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Riel graduado.</w:t>
      </w:r>
    </w:p>
    <w:p w:rsidR="00000000" w:rsidDel="00000000" w:rsidP="00000000" w:rsidRDefault="00000000" w:rsidRPr="00000000" w14:paraId="0000016C">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Un conector BNC tipo T.</w:t>
      </w:r>
    </w:p>
    <w:p w:rsidR="00000000" w:rsidDel="00000000" w:rsidP="00000000" w:rsidRDefault="00000000" w:rsidRPr="00000000" w14:paraId="0000016D">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Tres cables BNC-BNC machos.</w:t>
      </w:r>
    </w:p>
    <w:p w:rsidR="00000000" w:rsidDel="00000000" w:rsidP="00000000" w:rsidRDefault="00000000" w:rsidRPr="00000000" w14:paraId="0000016E">
      <w:pPr>
        <w:rPr>
          <w:rFonts w:ascii="Garamond" w:cs="Garamond" w:eastAsia="Garamond" w:hAnsi="Garamond"/>
          <w:b w:val="1"/>
          <w:sz w:val="32"/>
          <w:szCs w:val="32"/>
          <w:u w:val="single"/>
        </w:rPr>
      </w:pPr>
      <w:r w:rsidDel="00000000" w:rsidR="00000000" w:rsidRPr="00000000">
        <w:rPr>
          <w:rtl w:val="0"/>
        </w:rPr>
      </w:r>
    </w:p>
    <w:p w:rsidR="00000000" w:rsidDel="00000000" w:rsidP="00000000" w:rsidRDefault="00000000" w:rsidRPr="00000000" w14:paraId="0000016F">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Montaje experimental:</w:t>
      </w:r>
    </w:p>
    <w:p w:rsidR="00000000" w:rsidDel="00000000" w:rsidP="00000000" w:rsidRDefault="00000000" w:rsidRPr="00000000" w14:paraId="00000170">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946313</wp:posOffset>
            </wp:positionH>
            <wp:positionV relativeFrom="paragraph">
              <wp:posOffset>123825</wp:posOffset>
            </wp:positionV>
            <wp:extent cx="3840738" cy="2873776"/>
            <wp:effectExtent b="0" l="0" r="0" t="0"/>
            <wp:wrapTopAndBottom distB="114300" distT="114300"/>
            <wp:docPr id="8"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3840738" cy="2873776"/>
                    </a:xfrm>
                    <a:prstGeom prst="rect"/>
                    <a:ln/>
                  </pic:spPr>
                </pic:pic>
              </a:graphicData>
            </a:graphic>
          </wp:anchor>
        </w:drawing>
      </w:r>
    </w:p>
    <w:p w:rsidR="00000000" w:rsidDel="00000000" w:rsidP="00000000" w:rsidRDefault="00000000" w:rsidRPr="00000000" w14:paraId="0000017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2">
      <w:pPr>
        <w:rPr>
          <w:rFonts w:ascii="Garamond" w:cs="Garamond" w:eastAsia="Garamond" w:hAnsi="Garamond"/>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1:</w:t>
            </w:r>
            <w:r w:rsidDel="00000000" w:rsidR="00000000" w:rsidRPr="00000000">
              <w:rPr>
                <w:rFonts w:ascii="Garamond" w:cs="Garamond" w:eastAsia="Garamond" w:hAnsi="Garamond"/>
                <w:sz w:val="20"/>
                <w:szCs w:val="20"/>
                <w:rtl w:val="0"/>
              </w:rPr>
              <w:t xml:space="preserve"> Set del experimento: GF, Osciloscopio y piezoeléctricos.</w:t>
            </w:r>
          </w:p>
        </w:tc>
      </w:tr>
    </w:tbl>
    <w:p w:rsidR="00000000" w:rsidDel="00000000" w:rsidP="00000000" w:rsidRDefault="00000000" w:rsidRPr="00000000" w14:paraId="0000017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8">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627225</wp:posOffset>
            </wp:positionH>
            <wp:positionV relativeFrom="paragraph">
              <wp:posOffset>114300</wp:posOffset>
            </wp:positionV>
            <wp:extent cx="4471988" cy="3350276"/>
            <wp:effectExtent b="0" l="0" r="0" t="0"/>
            <wp:wrapTopAndBottom distB="114300" distT="114300"/>
            <wp:docPr id="28"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4471988" cy="3350276"/>
                    </a:xfrm>
                    <a:prstGeom prst="rect"/>
                    <a:ln/>
                  </pic:spPr>
                </pic:pic>
              </a:graphicData>
            </a:graphic>
          </wp:anchor>
        </w:drawing>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2:</w:t>
            </w:r>
            <w:r w:rsidDel="00000000" w:rsidR="00000000" w:rsidRPr="00000000">
              <w:rPr>
                <w:rFonts w:ascii="Garamond" w:cs="Garamond" w:eastAsia="Garamond" w:hAnsi="Garamond"/>
                <w:sz w:val="20"/>
                <w:szCs w:val="20"/>
                <w:rtl w:val="0"/>
              </w:rPr>
              <w:t xml:space="preserve"> Piezoeléctrico emisor y receptor</w:t>
            </w:r>
          </w:p>
        </w:tc>
      </w:tr>
    </w:tbl>
    <w:p w:rsidR="00000000" w:rsidDel="00000000" w:rsidP="00000000" w:rsidRDefault="00000000" w:rsidRPr="00000000" w14:paraId="0000017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B">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Notamos que </w:t>
      </w:r>
      <w:commentRangeStart w:id="1"/>
      <w:r w:rsidDel="00000000" w:rsidR="00000000" w:rsidRPr="00000000">
        <w:rPr>
          <w:rFonts w:ascii="Garamond" w:cs="Garamond" w:eastAsia="Garamond" w:hAnsi="Garamond"/>
          <w:sz w:val="24"/>
          <w:szCs w:val="24"/>
          <w:rtl w:val="0"/>
        </w:rPr>
        <w:t xml:space="preserve">la señal que capta el receptor es mucho menor a la que emite el emisor</w:t>
      </w:r>
      <w:commentRangeEnd w:id="1"/>
      <w:r w:rsidDel="00000000" w:rsidR="00000000" w:rsidRPr="00000000">
        <w:commentReference w:id="1"/>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17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D">
      <w:pPr>
        <w:jc w:val="both"/>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Parte 1</w:t>
      </w:r>
    </w:p>
    <w:p w:rsidR="00000000" w:rsidDel="00000000" w:rsidP="00000000" w:rsidRDefault="00000000" w:rsidRPr="00000000" w14:paraId="0000017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7F">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Cuando ponemos una frecuencia de 100 Hz se observa que el receptor capta una señal con mucho ruido,  y si apagamos el canal 1, en la señal observamos una diferencia en la señal captada por el receptor por lo cual podemos decir que se recibe la señal emitida pero con mucho ruido, dando a entender que 100 Hz no es una frecuencia ideal para el set.</w:t>
      </w:r>
    </w:p>
    <w:p w:rsidR="00000000" w:rsidDel="00000000" w:rsidP="00000000" w:rsidRDefault="00000000" w:rsidRPr="00000000" w14:paraId="00000180">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Barriendo frecuencias en el rango de los 20 a 60 kHz pudimos advertir que la frecuencia característica esta alrededor de 40 kHz ya que en esta se maximiza la señal recibida. Además observamos que pasada esta frecuencia la onda comenzaba a decrecer en amplitud, hasta cierta otra frecuencia (41.8 kHz) en la cual volvía a tener un aumento leve, y luego seguía decreciendo, es decir el sistema tiene una segunda frecuencia característica.</w:t>
      </w:r>
    </w:p>
    <w:p w:rsidR="00000000" w:rsidDel="00000000" w:rsidP="00000000" w:rsidRDefault="00000000" w:rsidRPr="00000000" w14:paraId="00000181">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Si vamos aumentando la frecuencia, la onda va tomando una forma senoidal, donde se ve un </w:t>
      </w:r>
      <w:r w:rsidDel="00000000" w:rsidR="00000000" w:rsidRPr="00000000">
        <w:rPr>
          <w:rFonts w:ascii="Garamond" w:cs="Garamond" w:eastAsia="Garamond" w:hAnsi="Garamond"/>
          <w:sz w:val="24"/>
          <w:szCs w:val="24"/>
          <w:rtl w:val="0"/>
        </w:rPr>
        <w:t xml:space="preserve">desfasaje</w:t>
      </w:r>
      <w:r w:rsidDel="00000000" w:rsidR="00000000" w:rsidRPr="00000000">
        <w:rPr>
          <w:rFonts w:ascii="Garamond" w:cs="Garamond" w:eastAsia="Garamond" w:hAnsi="Garamond"/>
          <w:sz w:val="24"/>
          <w:szCs w:val="24"/>
          <w:rtl w:val="0"/>
        </w:rPr>
        <w:t xml:space="preserve"> donde la onda del emisor (amarilla) tiene menor amplitud pico a pico que la onda del receptor (azul).</w:t>
      </w:r>
    </w:p>
    <w:p w:rsidR="00000000" w:rsidDel="00000000" w:rsidP="00000000" w:rsidRDefault="00000000" w:rsidRPr="00000000" w14:paraId="00000182">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 señal del receptor es senoidal, un Vpp de 296 mV y frecuencia de 40.13 kHz.</w:t>
      </w:r>
    </w:p>
    <w:p w:rsidR="00000000" w:rsidDel="00000000" w:rsidP="00000000" w:rsidRDefault="00000000" w:rsidRPr="00000000" w14:paraId="0000018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9">
      <w:pPr>
        <w:jc w:val="both"/>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Parte 2</w:t>
      </w:r>
    </w:p>
    <w:p w:rsidR="00000000" w:rsidDel="00000000" w:rsidP="00000000" w:rsidRDefault="00000000" w:rsidRPr="00000000" w14:paraId="0000018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B">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Nos interesa averiguar si, a la frecuencia característica, hay una relación lineal entre Vpp emitido y el recibido, para eso hacemos un barrido de distintas amplitudes y medimos el Vpp de cada onda en el osciloscopio.</w:t>
      </w:r>
    </w:p>
    <w:p w:rsidR="00000000" w:rsidDel="00000000" w:rsidP="00000000" w:rsidRDefault="00000000" w:rsidRPr="00000000" w14:paraId="0000018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8D">
      <w:pPr>
        <w:tabs>
          <w:tab w:val="center" w:leader="none" w:pos="4535.433070866142"/>
        </w:tabs>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123825</wp:posOffset>
            </wp:positionV>
            <wp:extent cx="3371850" cy="2082071"/>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371850" cy="2082071"/>
                    </a:xfrm>
                    <a:prstGeom prst="rect"/>
                    <a:ln/>
                  </pic:spPr>
                </pic:pic>
              </a:graphicData>
            </a:graphic>
          </wp:anchor>
        </w:drawing>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3:</w:t>
            </w:r>
            <w:r w:rsidDel="00000000" w:rsidR="00000000" w:rsidRPr="00000000">
              <w:rPr>
                <w:rFonts w:ascii="Garamond" w:cs="Garamond" w:eastAsia="Garamond" w:hAnsi="Garamond"/>
                <w:sz w:val="20"/>
                <w:szCs w:val="20"/>
                <w:rtl w:val="0"/>
              </w:rPr>
              <w:t xml:space="preserve"> Mediciones en torno al voltaje característico de 40.13 kHz comprobando su linealidad.</w:t>
            </w:r>
          </w:p>
        </w:tc>
      </w:tr>
    </w:tbl>
    <w:p w:rsidR="00000000" w:rsidDel="00000000" w:rsidP="00000000" w:rsidRDefault="00000000" w:rsidRPr="00000000" w14:paraId="0000018F">
      <w:pPr>
        <w:tabs>
          <w:tab w:val="center" w:leader="none" w:pos="4535.433070866142"/>
        </w:tabs>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90">
      <w:pPr>
        <w:tabs>
          <w:tab w:val="center" w:leader="none" w:pos="4535.433070866142"/>
        </w:tabs>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En un análisis rápido vimos que efectivamente hay una relación lineal entre el voltaje emitido y el voltaje recibido. Luego calibramos el par </w:t>
      </w:r>
      <w:r w:rsidDel="00000000" w:rsidR="00000000" w:rsidRPr="00000000">
        <w:rPr>
          <w:rFonts w:ascii="Garamond" w:cs="Garamond" w:eastAsia="Garamond" w:hAnsi="Garamond"/>
          <w:sz w:val="24"/>
          <w:szCs w:val="24"/>
          <w:rtl w:val="0"/>
        </w:rPr>
        <w:t xml:space="preserve">E-R</w:t>
      </w:r>
      <w:r w:rsidDel="00000000" w:rsidR="00000000" w:rsidRPr="00000000">
        <w:rPr>
          <w:rFonts w:ascii="Garamond" w:cs="Garamond" w:eastAsia="Garamond" w:hAnsi="Garamond"/>
          <w:sz w:val="24"/>
          <w:szCs w:val="24"/>
          <w:rtl w:val="0"/>
        </w:rPr>
        <w:t xml:space="preserve"> para ver si en el rango de voltaje del generador de funciones se obtiene un voltaje máximo de calibración o un voltaje de saturación, ya que deberemos tener en cuenta que pasados estos valores no se puede confiar en los datos obtenidos durante las próximas mediciones. Para la calibración pusimos los transductores con sus piezoeléctricos a una distancia muy chica así los resultados fueran lo más claro posible.</w:t>
      </w:r>
    </w:p>
    <w:p w:rsidR="00000000" w:rsidDel="00000000" w:rsidP="00000000" w:rsidRDefault="00000000" w:rsidRPr="00000000" w14:paraId="00000191">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1112520</wp:posOffset>
            </wp:positionH>
            <wp:positionV relativeFrom="paragraph">
              <wp:posOffset>203835</wp:posOffset>
            </wp:positionV>
            <wp:extent cx="3148013" cy="2413782"/>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148013" cy="2413782"/>
                    </a:xfrm>
                    <a:prstGeom prst="rect"/>
                    <a:ln/>
                  </pic:spPr>
                </pic:pic>
              </a:graphicData>
            </a:graphic>
          </wp:anchor>
        </w:drawing>
      </w:r>
    </w:p>
    <w:p w:rsidR="00000000" w:rsidDel="00000000" w:rsidP="00000000" w:rsidRDefault="00000000" w:rsidRPr="00000000" w14:paraId="00000192">
      <w:pPr>
        <w:rPr>
          <w:rFonts w:ascii="Garamond" w:cs="Garamond" w:eastAsia="Garamond" w:hAnsi="Garamond"/>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commentRangeStart w:id="2"/>
            <w:r w:rsidDel="00000000" w:rsidR="00000000" w:rsidRPr="00000000">
              <w:rPr>
                <w:rFonts w:ascii="Garamond" w:cs="Garamond" w:eastAsia="Garamond" w:hAnsi="Garamond"/>
                <w:b w:val="1"/>
                <w:i w:val="1"/>
                <w:sz w:val="20"/>
                <w:szCs w:val="20"/>
                <w:rtl w:val="0"/>
              </w:rPr>
              <w:t xml:space="preserve">Figura 3:</w:t>
            </w:r>
            <w:r w:rsidDel="00000000" w:rsidR="00000000" w:rsidRPr="00000000">
              <w:rPr>
                <w:rFonts w:ascii="Garamond" w:cs="Garamond" w:eastAsia="Garamond" w:hAnsi="Garamond"/>
                <w:sz w:val="20"/>
                <w:szCs w:val="20"/>
                <w:rtl w:val="0"/>
              </w:rPr>
              <w:t xml:space="preserve"> Gráfico del Vpp receptor vs Vpp emisor</w:t>
            </w:r>
            <w:commentRangeEnd w:id="2"/>
            <w:r w:rsidDel="00000000" w:rsidR="00000000" w:rsidRPr="00000000">
              <w:commentReference w:id="2"/>
            </w:r>
            <w:r w:rsidDel="00000000" w:rsidR="00000000" w:rsidRPr="00000000">
              <w:rPr>
                <w:rFonts w:ascii="Garamond" w:cs="Garamond" w:eastAsia="Garamond" w:hAnsi="Garamond"/>
                <w:sz w:val="20"/>
                <w:szCs w:val="20"/>
                <w:rtl w:val="0"/>
              </w:rPr>
              <w:t xml:space="preserve">.</w:t>
            </w:r>
          </w:p>
        </w:tc>
      </w:tr>
    </w:tbl>
    <w:p w:rsidR="00000000" w:rsidDel="00000000" w:rsidP="00000000" w:rsidRDefault="00000000" w:rsidRPr="00000000" w14:paraId="00000194">
      <w:pPr>
        <w:tabs>
          <w:tab w:val="center" w:leader="none" w:pos="4535.433070866142"/>
        </w:tabs>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Si bien vemos una relación bastante lineal, las últimas tres mediciones empiezan a salirse levemente de lo predecido por la recta.</w:t>
      </w:r>
    </w:p>
    <w:p w:rsidR="00000000" w:rsidDel="00000000" w:rsidP="00000000" w:rsidRDefault="00000000" w:rsidRPr="00000000" w14:paraId="00000195">
      <w:pPr>
        <w:tabs>
          <w:tab w:val="center" w:leader="none" w:pos="4535.433070866142"/>
        </w:tabs>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96">
      <w:pPr>
        <w:tabs>
          <w:tab w:val="center" w:leader="none" w:pos="4535.433070866142"/>
        </w:tabs>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97">
      <w:pPr>
        <w:jc w:val="both"/>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Parte 3</w:t>
      </w:r>
      <w:r w:rsidDel="00000000" w:rsidR="00000000" w:rsidRPr="00000000">
        <w:rPr>
          <w:rtl w:val="0"/>
        </w:rPr>
      </w:r>
    </w:p>
    <w:p w:rsidR="00000000" w:rsidDel="00000000" w:rsidP="00000000" w:rsidRDefault="00000000" w:rsidRPr="00000000" w14:paraId="0000019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99">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Colocamos los transductores a una distancia de 10 cm aproximadamente. Observamos que la relación entre la tensión pico a pico recibida y las distintas frecuencias que tomamos en torno a nuestra frecuencia característica, que es 40.13 kHz, forman una campana, la llamada campana de resonancia. La frecuencia la fuimos variando empezando desde los 35.5 kHz hasta los 45.5 kHz, haciendo saltos de 0.25 kHz excepto cerca de la resonancia donde fuimos más minuciosos. Además, en torno al valor de 41.8 kHz notamos un leve aumento del Vpp recibido, que venía decayendo, por lo que deducimos que es una segunda campana de resonancia.</w:t>
      </w:r>
    </w:p>
    <w:p w:rsidR="00000000" w:rsidDel="00000000" w:rsidP="00000000" w:rsidRDefault="00000000" w:rsidRPr="00000000" w14:paraId="0000019A">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poder ajustar mejor los datos obtenidos utilizamos una función de distribución de Cauchy-Lorentz, que es una distribución de probabilidad contínua que se ajuste mejor a los datos obtenidos (previamente ajustamos la función con una Gaussiana y no se ajusta tan bien, esto lo agregamos al informe para comparar).</w:t>
      </w:r>
      <w:r w:rsidDel="00000000" w:rsidR="00000000" w:rsidRPr="00000000">
        <w:rPr>
          <w:rtl w:val="0"/>
        </w:rPr>
      </w:r>
    </w:p>
    <w:p w:rsidR="00000000" w:rsidDel="00000000" w:rsidP="00000000" w:rsidRDefault="00000000" w:rsidRPr="00000000" w14:paraId="0000019B">
      <w:pPr>
        <w:jc w:val="both"/>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191292" cy="4134326"/>
            <wp:effectExtent b="0" l="0" r="0" t="0"/>
            <wp:docPr id="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191292" cy="4134326"/>
                    </a:xfrm>
                    <a:prstGeom prst="rect"/>
                    <a:ln/>
                  </pic:spPr>
                </pic:pic>
              </a:graphicData>
            </a:graphic>
          </wp:inline>
        </w:drawing>
      </w: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4:</w:t>
            </w:r>
            <w:r w:rsidDel="00000000" w:rsidR="00000000" w:rsidRPr="00000000">
              <w:rPr>
                <w:rFonts w:ascii="Garamond" w:cs="Garamond" w:eastAsia="Garamond" w:hAnsi="Garamond"/>
                <w:sz w:val="20"/>
                <w:szCs w:val="20"/>
                <w:rtl w:val="0"/>
              </w:rPr>
              <w:t xml:space="preserve"> Campana de resonancia obtenida al variar la frecuencia característica. </w:t>
            </w:r>
          </w:p>
        </w:tc>
      </w:tr>
    </w:tbl>
    <w:p w:rsidR="00000000" w:rsidDel="00000000" w:rsidP="00000000" w:rsidRDefault="00000000" w:rsidRPr="00000000" w14:paraId="0000019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9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9F">
      <w:pPr>
        <w:jc w:val="both"/>
        <w:rPr>
          <w:rFonts w:ascii="Garamond" w:cs="Garamond" w:eastAsia="Garamond" w:hAnsi="Garamond"/>
          <w:color w:val="ff0000"/>
          <w:sz w:val="24"/>
          <w:szCs w:val="24"/>
        </w:rPr>
      </w:pPr>
      <w:commentRangeStart w:id="3"/>
      <w:r w:rsidDel="00000000" w:rsidR="00000000" w:rsidRPr="00000000">
        <w:rPr>
          <w:rFonts w:ascii="Garamond" w:cs="Garamond" w:eastAsia="Garamond" w:hAnsi="Garamond"/>
          <w:color w:val="ff0000"/>
          <w:sz w:val="24"/>
          <w:szCs w:val="24"/>
          <w:rtl w:val="0"/>
        </w:rPr>
        <w:t xml:space="preserve">no entiendo como caracterizar el </w:t>
      </w:r>
      <w:r w:rsidDel="00000000" w:rsidR="00000000" w:rsidRPr="00000000">
        <w:rPr>
          <w:rFonts w:ascii="Garamond" w:cs="Garamond" w:eastAsia="Garamond" w:hAnsi="Garamond"/>
          <w:color w:val="ff0000"/>
          <w:sz w:val="24"/>
          <w:szCs w:val="24"/>
          <w:rtl w:val="0"/>
        </w:rPr>
        <w:t xml:space="preserve">desfasaje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A0">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w:t>
      </w:r>
      <w:r w:rsidDel="00000000" w:rsidR="00000000" w:rsidRPr="00000000">
        <w:rPr>
          <w:rFonts w:ascii="Garamond" w:cs="Garamond" w:eastAsia="Garamond" w:hAnsi="Garamond"/>
          <w:sz w:val="24"/>
          <w:szCs w:val="24"/>
          <w:rtl w:val="0"/>
        </w:rPr>
        <w:t xml:space="preserve">desfasaje</w:t>
      </w:r>
      <w:r w:rsidDel="00000000" w:rsidR="00000000" w:rsidRPr="00000000">
        <w:rPr>
          <w:rFonts w:ascii="Garamond" w:cs="Garamond" w:eastAsia="Garamond" w:hAnsi="Garamond"/>
          <w:sz w:val="24"/>
          <w:szCs w:val="24"/>
          <w:rtl w:val="0"/>
        </w:rPr>
        <w:t xml:space="preserve"> medido entre los máximos de la onda emitida y la onda recibida nos quedó de la siguiente forma:</w:t>
      </w:r>
    </w:p>
    <w:p w:rsidR="00000000" w:rsidDel="00000000" w:rsidP="00000000" w:rsidRDefault="00000000" w:rsidRPr="00000000" w14:paraId="000001A1">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114300</wp:posOffset>
            </wp:positionV>
            <wp:extent cx="4605338" cy="2968224"/>
            <wp:effectExtent b="0" l="0" r="0" t="0"/>
            <wp:wrapSquare wrapText="bothSides" distB="114300" distT="114300" distL="114300" distR="114300"/>
            <wp:docPr id="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605338" cy="2968224"/>
                    </a:xfrm>
                    <a:prstGeom prst="rect"/>
                    <a:ln/>
                  </pic:spPr>
                </pic:pic>
              </a:graphicData>
            </a:graphic>
          </wp:anchor>
        </w:drawing>
      </w:r>
    </w:p>
    <w:p w:rsidR="00000000" w:rsidDel="00000000" w:rsidP="00000000" w:rsidRDefault="00000000" w:rsidRPr="00000000" w14:paraId="000001A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1">
      <w:pPr>
        <w:rPr>
          <w:rFonts w:ascii="Garamond" w:cs="Garamond" w:eastAsia="Garamond" w:hAnsi="Garamond"/>
          <w:sz w:val="24"/>
          <w:szCs w:val="24"/>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commentRangeStart w:id="4"/>
            <w:r w:rsidDel="00000000" w:rsidR="00000000" w:rsidRPr="00000000">
              <w:rPr>
                <w:rFonts w:ascii="Garamond" w:cs="Garamond" w:eastAsia="Garamond" w:hAnsi="Garamond"/>
                <w:b w:val="1"/>
                <w:i w:val="1"/>
                <w:sz w:val="20"/>
                <w:szCs w:val="20"/>
                <w:rtl w:val="0"/>
              </w:rPr>
              <w:t xml:space="preserve">Figura 5:</w:t>
            </w:r>
            <w:r w:rsidDel="00000000" w:rsidR="00000000" w:rsidRPr="00000000">
              <w:rPr>
                <w:rFonts w:ascii="Garamond" w:cs="Garamond" w:eastAsia="Garamond" w:hAnsi="Garamond"/>
                <w:sz w:val="20"/>
                <w:szCs w:val="20"/>
                <w:rtl w:val="0"/>
              </w:rPr>
              <w:t xml:space="preserve"> Desfasaje entre la onda emitida y la recibida.</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1B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4">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Observamos que el </w:t>
      </w:r>
      <w:r w:rsidDel="00000000" w:rsidR="00000000" w:rsidRPr="00000000">
        <w:rPr>
          <w:rFonts w:ascii="Garamond" w:cs="Garamond" w:eastAsia="Garamond" w:hAnsi="Garamond"/>
          <w:sz w:val="24"/>
          <w:szCs w:val="24"/>
          <w:rtl w:val="0"/>
        </w:rPr>
        <w:t xml:space="preserve">desfasaje</w:t>
      </w:r>
      <w:r w:rsidDel="00000000" w:rsidR="00000000" w:rsidRPr="00000000">
        <w:rPr>
          <w:rFonts w:ascii="Garamond" w:cs="Garamond" w:eastAsia="Garamond" w:hAnsi="Garamond"/>
          <w:sz w:val="24"/>
          <w:szCs w:val="24"/>
          <w:rtl w:val="0"/>
        </w:rPr>
        <w:t xml:space="preserve">, siguiendo dos picos máximos al aumentar la frecuencia, nos da algo relativamente lineal. El desfase fue originalmente medido como una diferencia temporal </w:t>
      </w:r>
      <w:r w:rsidDel="00000000" w:rsidR="00000000" w:rsidRPr="00000000">
        <w:rPr>
          <w:rFonts w:ascii="Garamond" w:cs="Garamond" w:eastAsia="Garamond" w:hAnsi="Garamond"/>
          <w:sz w:val="24"/>
          <w:szCs w:val="24"/>
          <w:rtl w:val="0"/>
        </w:rPr>
        <w:t xml:space="preserve">Δt y luego normalizada y convertida a radianes según la fórmula φ = 2</w:t>
      </w:r>
      <w:r w:rsidDel="00000000" w:rsidR="00000000" w:rsidRPr="00000000">
        <w:rPr>
          <w:rFonts w:ascii="Garamond" w:cs="Garamond" w:eastAsia="Garamond" w:hAnsi="Garamond"/>
          <w:sz w:val="24"/>
          <w:szCs w:val="24"/>
          <w:rtl w:val="0"/>
        </w:rPr>
        <w:t xml:space="preserve">π</w:t>
      </w:r>
      <w:r w:rsidDel="00000000" w:rsidR="00000000" w:rsidRPr="00000000">
        <w:rPr>
          <w:rFonts w:ascii="Garamond" w:cs="Garamond" w:eastAsia="Garamond" w:hAnsi="Garamond"/>
          <w:sz w:val="24"/>
          <w:szCs w:val="24"/>
          <w:rtl w:val="0"/>
        </w:rPr>
        <w:t xml:space="preserve">*Δt/T con T el período de la onda emitida.</w:t>
      </w:r>
    </w:p>
    <w:p w:rsidR="00000000" w:rsidDel="00000000" w:rsidP="00000000" w:rsidRDefault="00000000" w:rsidRPr="00000000" w14:paraId="000001B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 función utilizada para ajustar la curva es una curva gaussiana</w:t>
      </w:r>
    </w:p>
    <w:p w:rsidR="00000000" w:rsidDel="00000000" w:rsidP="00000000" w:rsidRDefault="00000000" w:rsidRPr="00000000" w14:paraId="000001B7">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justificación de elección según el modelo físico</w:t>
      </w:r>
    </w:p>
    <w:p w:rsidR="00000000" w:rsidDel="00000000" w:rsidP="00000000" w:rsidRDefault="00000000" w:rsidRPr="00000000" w14:paraId="000001B8">
      <w:pPr>
        <w:jc w:val="both"/>
        <w:rPr>
          <w:rFonts w:ascii="Garamond" w:cs="Garamond" w:eastAsia="Garamond" w:hAnsi="Garamond"/>
          <w:color w:val="ff0000"/>
          <w:sz w:val="24"/>
          <w:szCs w:val="24"/>
        </w:rPr>
      </w:pPr>
      <w:commentRangeStart w:id="5"/>
      <w:r w:rsidDel="00000000" w:rsidR="00000000" w:rsidRPr="00000000">
        <w:rPr>
          <w:rFonts w:ascii="Garamond" w:cs="Garamond" w:eastAsia="Garamond" w:hAnsi="Garamond"/>
          <w:color w:val="ff0000"/>
          <w:sz w:val="24"/>
          <w:szCs w:val="24"/>
          <w:rtl w:val="0"/>
        </w:rPr>
        <w:t xml:space="preserve">el modelo físico ni idea después busco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B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A">
      <w:pPr>
        <w:jc w:val="both"/>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Parte 4</w:t>
      </w:r>
      <w:r w:rsidDel="00000000" w:rsidR="00000000" w:rsidRPr="00000000">
        <w:rPr>
          <w:rtl w:val="0"/>
        </w:rPr>
      </w:r>
    </w:p>
    <w:p w:rsidR="00000000" w:rsidDel="00000000" w:rsidP="00000000" w:rsidRDefault="00000000" w:rsidRPr="00000000" w14:paraId="000001B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C">
      <w:pPr>
        <w:jc w:val="both"/>
        <w:rPr>
          <w:rFonts w:ascii="Garamond" w:cs="Garamond" w:eastAsia="Garamond" w:hAnsi="Garamond"/>
          <w:sz w:val="24"/>
          <w:szCs w:val="24"/>
        </w:rPr>
      </w:pPr>
      <w:commentRangeStart w:id="6"/>
      <w:commentRangeStart w:id="7"/>
      <w:commentRangeStart w:id="8"/>
      <w:r w:rsidDel="00000000" w:rsidR="00000000" w:rsidRPr="00000000">
        <w:rPr>
          <w:rFonts w:ascii="Garamond" w:cs="Garamond" w:eastAsia="Garamond" w:hAnsi="Garamond"/>
          <w:sz w:val="24"/>
          <w:szCs w:val="24"/>
          <w:rtl w:val="0"/>
        </w:rPr>
        <w:t xml:space="preserve">escala_temporal_ejercicio3_</w:t>
      </w:r>
      <w:r w:rsidDel="00000000" w:rsidR="00000000" w:rsidRPr="00000000">
        <w:rPr>
          <w:rFonts w:ascii="Garamond" w:cs="Garamond" w:eastAsia="Garamond" w:hAnsi="Garamond"/>
          <w:sz w:val="24"/>
          <w:szCs w:val="24"/>
          <w:rtl w:val="0"/>
        </w:rPr>
        <w:t xml:space="preserve">(10 </w:t>
      </w:r>
      <w:r w:rsidDel="00000000" w:rsidR="00000000" w:rsidRPr="00000000">
        <w:rPr>
          <w:rFonts w:ascii="Garamond" w:cs="Garamond" w:eastAsia="Garamond" w:hAnsi="Garamond"/>
          <w:sz w:val="24"/>
          <w:szCs w:val="24"/>
          <w:rtl w:val="0"/>
        </w:rPr>
        <w:t xml:space="preserve">μ</w:t>
      </w:r>
      <w:r w:rsidDel="00000000" w:rsidR="00000000" w:rsidRPr="00000000">
        <w:rPr>
          <w:rFonts w:ascii="Garamond" w:cs="Garamond" w:eastAsia="Garamond" w:hAnsi="Garamond"/>
          <w:sz w:val="24"/>
          <w:szCs w:val="24"/>
          <w:rtl w:val="0"/>
        </w:rPr>
        <w:t xml:space="preserve">s)</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BD">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esta parte se alimentó al sistema con una onda cuadrada en la frecuencia característica de 40.13 kHz y 10 Vpp, y la fuimos variando según la serie de Fourier:</w:t>
      </w:r>
    </w:p>
    <w:p w:rsidR="00000000" w:rsidDel="00000000" w:rsidP="00000000" w:rsidRDefault="00000000" w:rsidRPr="00000000" w14:paraId="000001BE">
      <w:pPr>
        <w:jc w:val="both"/>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731200" cy="711200"/>
            <wp:effectExtent b="0" l="0" r="0" t="0"/>
            <wp:docPr id="3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Es decir que variamos la frecuencia como los </w:t>
      </w:r>
      <w:r w:rsidDel="00000000" w:rsidR="00000000" w:rsidRPr="00000000">
        <w:rPr>
          <w:rFonts w:ascii="Garamond" w:cs="Garamond" w:eastAsia="Garamond" w:hAnsi="Garamond"/>
          <w:sz w:val="24"/>
          <w:szCs w:val="24"/>
          <w:rtl w:val="0"/>
        </w:rPr>
        <w:t xml:space="preserve">submúltiplos</w:t>
      </w:r>
      <w:r w:rsidDel="00000000" w:rsidR="00000000" w:rsidRPr="00000000">
        <w:rPr>
          <w:rFonts w:ascii="Garamond" w:cs="Garamond" w:eastAsia="Garamond" w:hAnsi="Garamond"/>
          <w:sz w:val="24"/>
          <w:szCs w:val="24"/>
          <w:rtl w:val="0"/>
        </w:rPr>
        <w:t xml:space="preserve"> impares de la serie, siguiendo la ley de 1/n, desde 1 hasta 1/19, obteniendo cómo resultado los siguiente datos de la amplitud y frecuencia detectada:</w:t>
      </w:r>
    </w:p>
    <w:p w:rsidR="00000000" w:rsidDel="00000000" w:rsidP="00000000" w:rsidRDefault="00000000" w:rsidRPr="00000000" w14:paraId="000001C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4">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689138</wp:posOffset>
            </wp:positionH>
            <wp:positionV relativeFrom="paragraph">
              <wp:posOffset>114300</wp:posOffset>
            </wp:positionV>
            <wp:extent cx="4348163" cy="3289678"/>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48163" cy="3289678"/>
                    </a:xfrm>
                    <a:prstGeom prst="rect"/>
                    <a:ln/>
                  </pic:spPr>
                </pic:pic>
              </a:graphicData>
            </a:graphic>
          </wp:anchor>
        </w:drawing>
      </w:r>
    </w:p>
    <w:p w:rsidR="00000000" w:rsidDel="00000000" w:rsidP="00000000" w:rsidRDefault="00000000" w:rsidRPr="00000000" w14:paraId="000001C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C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5">
      <w:pPr>
        <w:rPr>
          <w:rFonts w:ascii="Garamond" w:cs="Garamond" w:eastAsia="Garamond" w:hAnsi="Garamond"/>
          <w:sz w:val="24"/>
          <w:szCs w:val="24"/>
        </w:rPr>
      </w:pPr>
      <w:r w:rsidDel="00000000" w:rsidR="00000000" w:rsidRPr="00000000">
        <w:rPr>
          <w:rtl w:val="0"/>
        </w:rPr>
      </w:r>
    </w:p>
    <w:tbl>
      <w:tblPr>
        <w:tblStyle w:val="Table14"/>
        <w:tblpPr w:leftFromText="180" w:rightFromText="180" w:topFromText="180" w:bottomFromText="180" w:vertAnchor="text" w:horzAnchor="text" w:tblpX="45"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1D6">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6:</w:t>
            </w:r>
            <w:r w:rsidDel="00000000" w:rsidR="00000000" w:rsidRPr="00000000">
              <w:rPr>
                <w:rFonts w:ascii="Garamond" w:cs="Garamond" w:eastAsia="Garamond" w:hAnsi="Garamond"/>
                <w:sz w:val="20"/>
                <w:szCs w:val="20"/>
                <w:rtl w:val="0"/>
              </w:rPr>
              <w:t xml:space="preserve"> Gráfico del voltaje mediante la variación de la frecuencia siguiendo la serie de Fourier.</w:t>
            </w:r>
          </w:p>
        </w:tc>
      </w:tr>
    </w:tbl>
    <w:p w:rsidR="00000000" w:rsidDel="00000000" w:rsidP="00000000" w:rsidRDefault="00000000" w:rsidRPr="00000000" w14:paraId="000001D7">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ve que las amplitudes medidas siguen casi perfectamente la relación esperada. (Podemos también hacer cuentas y verificar que el cociente Vn/V1, es decir el voltaje medida en cada submúltiplo sobre la medida en la frecuencia característica del sistema, se aproxima bien a 1/n, pero es lo mismo que nos dice el gráfico).</w:t>
      </w:r>
    </w:p>
    <w:p w:rsidR="00000000" w:rsidDel="00000000" w:rsidP="00000000" w:rsidRDefault="00000000" w:rsidRPr="00000000" w14:paraId="000001D8">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Con estos valores obtenidos mediante la variación de la frecuencia desde 40.13 kHz hasta 2.11 kHz y siguiendo la serie de Fourier desde 1 hasta 1/19, se espera poder hacer una reconstrucción de la onda cuadrada sabiendo que la onda debería seguir el modelo teórico (MT) y el modelo experimental (ME) que varía la amplitud desde  374/374 (mV/mV)  hasta un voltaje de 20.6/374 (mV/mV).</w:t>
      </w:r>
    </w:p>
    <w:p w:rsidR="00000000" w:rsidDel="00000000" w:rsidP="00000000" w:rsidRDefault="00000000" w:rsidRPr="00000000" w14:paraId="000001D9">
      <w:pPr>
        <w:rPr>
          <w:rFonts w:ascii="Garamond" w:cs="Garamond" w:eastAsia="Garamond" w:hAnsi="Garamond"/>
          <w:sz w:val="24"/>
          <w:szCs w:val="24"/>
        </w:rPr>
      </w:pPr>
      <w:r w:rsidDel="00000000" w:rsidR="00000000" w:rsidRPr="00000000">
        <w:rPr>
          <w:rtl w:val="0"/>
        </w:rPr>
      </w:r>
    </w:p>
    <w:tbl>
      <w:tblPr>
        <w:tblStyle w:val="Table15"/>
        <w:tblpPr w:leftFromText="180" w:rightFromText="180" w:topFromText="180" w:bottomFromText="180" w:vertAnchor="text" w:horzAnchor="text" w:tblpX="2100" w:tblpY="0"/>
        <w:tblW w:w="577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875"/>
        <w:gridCol w:w="1875"/>
        <w:tblGridChange w:id="0">
          <w:tblGrid>
            <w:gridCol w:w="2025"/>
            <w:gridCol w:w="1875"/>
            <w:gridCol w:w="1875"/>
          </w:tblGrid>
        </w:tblGridChange>
      </w:tblGrid>
      <w:tr>
        <w:trPr>
          <w:cantSplit w:val="0"/>
          <w:tblHeader w:val="0"/>
        </w:trPr>
        <w:tc>
          <w:tcPr/>
          <w:p w:rsidR="00000000" w:rsidDel="00000000" w:rsidP="00000000" w:rsidRDefault="00000000" w:rsidRPr="00000000" w14:paraId="000001DA">
            <w:pPr>
              <w:widowControl w:val="0"/>
              <w:spacing w:line="240"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Frecuencia (kHz)</w:t>
            </w:r>
          </w:p>
        </w:tc>
        <w:tc>
          <w:tcPr/>
          <w:p w:rsidR="00000000" w:rsidDel="00000000" w:rsidP="00000000" w:rsidRDefault="00000000" w:rsidRPr="00000000" w14:paraId="000001DB">
            <w:pPr>
              <w:widowControl w:val="0"/>
              <w:spacing w:line="240"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MT (Vpp/Vpp)</w:t>
            </w:r>
          </w:p>
        </w:tc>
        <w:tc>
          <w:tcPr/>
          <w:p w:rsidR="00000000" w:rsidDel="00000000" w:rsidP="00000000" w:rsidRDefault="00000000" w:rsidRPr="00000000" w14:paraId="000001DC">
            <w:pPr>
              <w:widowControl w:val="0"/>
              <w:spacing w:line="240"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ME (Vpp/Vpp)</w:t>
            </w:r>
          </w:p>
        </w:tc>
      </w:tr>
      <w:tr>
        <w:trPr>
          <w:cantSplit w:val="0"/>
          <w:trHeight w:val="375" w:hRule="atLeast"/>
          <w:tblHeader w:val="0"/>
        </w:trPr>
        <w:tc>
          <w:tcPr/>
          <w:p w:rsidR="00000000" w:rsidDel="00000000" w:rsidP="00000000" w:rsidRDefault="00000000" w:rsidRPr="00000000" w14:paraId="000001D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40</w:t>
            </w:r>
          </w:p>
        </w:tc>
        <w:tc>
          <w:tcPr/>
          <w:p w:rsidR="00000000" w:rsidDel="00000000" w:rsidP="00000000" w:rsidRDefault="00000000" w:rsidRPr="00000000" w14:paraId="000001D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w:t>
            </w:r>
          </w:p>
        </w:tc>
        <w:tc>
          <w:tcPr/>
          <w:p w:rsidR="00000000" w:rsidDel="00000000" w:rsidP="00000000" w:rsidRDefault="00000000" w:rsidRPr="00000000" w14:paraId="000001D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374/374</w:t>
            </w:r>
          </w:p>
        </w:tc>
      </w:tr>
      <w:tr>
        <w:trPr>
          <w:cantSplit w:val="0"/>
          <w:tblHeader w:val="0"/>
        </w:trPr>
        <w:tc>
          <w:tcPr/>
          <w:p w:rsidR="00000000" w:rsidDel="00000000" w:rsidP="00000000" w:rsidRDefault="00000000" w:rsidRPr="00000000" w14:paraId="000001E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13.33</w:t>
            </w:r>
          </w:p>
        </w:tc>
        <w:tc>
          <w:tcPr/>
          <w:p w:rsidR="00000000" w:rsidDel="00000000" w:rsidP="00000000" w:rsidRDefault="00000000" w:rsidRPr="00000000" w14:paraId="000001E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1/3</w:t>
            </w:r>
          </w:p>
        </w:tc>
        <w:tc>
          <w:tcPr/>
          <w:p w:rsidR="00000000" w:rsidDel="00000000" w:rsidP="00000000" w:rsidRDefault="00000000" w:rsidRPr="00000000" w14:paraId="000001E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120.4/374</w:t>
            </w:r>
          </w:p>
        </w:tc>
      </w:tr>
      <w:tr>
        <w:trPr>
          <w:cantSplit w:val="0"/>
          <w:tblHeader w:val="0"/>
        </w:trPr>
        <w:tc>
          <w:tcPr/>
          <w:p w:rsidR="00000000" w:rsidDel="00000000" w:rsidP="00000000" w:rsidRDefault="00000000" w:rsidRPr="00000000" w14:paraId="000001E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8</w:t>
            </w:r>
          </w:p>
        </w:tc>
        <w:tc>
          <w:tcPr/>
          <w:p w:rsidR="00000000" w:rsidDel="00000000" w:rsidP="00000000" w:rsidRDefault="00000000" w:rsidRPr="00000000" w14:paraId="000001E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1/5</w:t>
            </w:r>
          </w:p>
        </w:tc>
        <w:tc>
          <w:tcPr/>
          <w:p w:rsidR="00000000" w:rsidDel="00000000" w:rsidP="00000000" w:rsidRDefault="00000000" w:rsidRPr="00000000" w14:paraId="000001E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76.2/374</w:t>
            </w:r>
          </w:p>
        </w:tc>
      </w:tr>
      <w:tr>
        <w:trPr>
          <w:cantSplit w:val="0"/>
          <w:tblHeader w:val="0"/>
        </w:trPr>
        <w:tc>
          <w:tcPr/>
          <w:p w:rsidR="00000000" w:rsidDel="00000000" w:rsidP="00000000" w:rsidRDefault="00000000" w:rsidRPr="00000000" w14:paraId="000001E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5.714</w:t>
            </w:r>
          </w:p>
        </w:tc>
        <w:tc>
          <w:tcPr/>
          <w:p w:rsidR="00000000" w:rsidDel="00000000" w:rsidP="00000000" w:rsidRDefault="00000000" w:rsidRPr="00000000" w14:paraId="000001E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1/7</w:t>
            </w:r>
          </w:p>
        </w:tc>
        <w:tc>
          <w:tcPr/>
          <w:p w:rsidR="00000000" w:rsidDel="00000000" w:rsidP="00000000" w:rsidRDefault="00000000" w:rsidRPr="00000000" w14:paraId="000001E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50.8/374</w:t>
            </w:r>
          </w:p>
        </w:tc>
      </w:tr>
      <w:tr>
        <w:trPr>
          <w:cantSplit w:val="0"/>
          <w:tblHeader w:val="0"/>
        </w:trPr>
        <w:tc>
          <w:tcPr/>
          <w:p w:rsidR="00000000" w:rsidDel="00000000" w:rsidP="00000000" w:rsidRDefault="00000000" w:rsidRPr="00000000" w14:paraId="000001E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4.444</w:t>
            </w:r>
          </w:p>
        </w:tc>
        <w:tc>
          <w:tcPr/>
          <w:p w:rsidR="00000000" w:rsidDel="00000000" w:rsidP="00000000" w:rsidRDefault="00000000" w:rsidRPr="00000000" w14:paraId="000001E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1/9</w:t>
            </w:r>
          </w:p>
        </w:tc>
        <w:tc>
          <w:tcPr/>
          <w:p w:rsidR="00000000" w:rsidDel="00000000" w:rsidP="00000000" w:rsidRDefault="00000000" w:rsidRPr="00000000" w14:paraId="000001E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39.6/374</w:t>
            </w:r>
          </w:p>
        </w:tc>
      </w:tr>
      <w:tr>
        <w:trPr>
          <w:cantSplit w:val="0"/>
          <w:tblHeader w:val="0"/>
        </w:trPr>
        <w:tc>
          <w:tcPr/>
          <w:p w:rsidR="00000000" w:rsidDel="00000000" w:rsidP="00000000" w:rsidRDefault="00000000" w:rsidRPr="00000000" w14:paraId="000001E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3.64</w:t>
            </w:r>
          </w:p>
        </w:tc>
        <w:tc>
          <w:tcPr/>
          <w:p w:rsidR="00000000" w:rsidDel="00000000" w:rsidP="00000000" w:rsidRDefault="00000000" w:rsidRPr="00000000" w14:paraId="000001E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1/11</w:t>
            </w:r>
          </w:p>
        </w:tc>
        <w:tc>
          <w:tcPr/>
          <w:p w:rsidR="00000000" w:rsidDel="00000000" w:rsidP="00000000" w:rsidRDefault="00000000" w:rsidRPr="00000000" w14:paraId="000001E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32.6/374</w:t>
            </w:r>
          </w:p>
        </w:tc>
      </w:tr>
      <w:tr>
        <w:trPr>
          <w:cantSplit w:val="0"/>
          <w:tblHeader w:val="0"/>
        </w:trPr>
        <w:tc>
          <w:tcPr/>
          <w:p w:rsidR="00000000" w:rsidDel="00000000" w:rsidP="00000000" w:rsidRDefault="00000000" w:rsidRPr="00000000" w14:paraId="000001E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3.077</w:t>
            </w:r>
          </w:p>
        </w:tc>
        <w:tc>
          <w:tcPr/>
          <w:p w:rsidR="00000000" w:rsidDel="00000000" w:rsidP="00000000" w:rsidRDefault="00000000" w:rsidRPr="00000000" w14:paraId="000001F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1/13</w:t>
            </w:r>
          </w:p>
        </w:tc>
        <w:tc>
          <w:tcPr/>
          <w:p w:rsidR="00000000" w:rsidDel="00000000" w:rsidP="00000000" w:rsidRDefault="00000000" w:rsidRPr="00000000" w14:paraId="000001F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28.8/374</w:t>
            </w:r>
          </w:p>
        </w:tc>
      </w:tr>
      <w:tr>
        <w:trPr>
          <w:cantSplit w:val="0"/>
          <w:tblHeader w:val="0"/>
        </w:trPr>
        <w:tc>
          <w:tcPr/>
          <w:p w:rsidR="00000000" w:rsidDel="00000000" w:rsidP="00000000" w:rsidRDefault="00000000" w:rsidRPr="00000000" w14:paraId="000001F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2.67</w:t>
            </w:r>
          </w:p>
        </w:tc>
        <w:tc>
          <w:tcPr/>
          <w:p w:rsidR="00000000" w:rsidDel="00000000" w:rsidP="00000000" w:rsidRDefault="00000000" w:rsidRPr="00000000" w14:paraId="000001F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1/15</w:t>
            </w:r>
          </w:p>
        </w:tc>
        <w:tc>
          <w:tcPr/>
          <w:p w:rsidR="00000000" w:rsidDel="00000000" w:rsidP="00000000" w:rsidRDefault="00000000" w:rsidRPr="00000000" w14:paraId="000001F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24.6/374</w:t>
            </w:r>
          </w:p>
        </w:tc>
      </w:tr>
      <w:tr>
        <w:trPr>
          <w:cantSplit w:val="0"/>
          <w:tblHeader w:val="0"/>
        </w:trPr>
        <w:tc>
          <w:tcPr/>
          <w:p w:rsidR="00000000" w:rsidDel="00000000" w:rsidP="00000000" w:rsidRDefault="00000000" w:rsidRPr="00000000" w14:paraId="000001F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2.35</w:t>
            </w:r>
          </w:p>
        </w:tc>
        <w:tc>
          <w:tcPr/>
          <w:p w:rsidR="00000000" w:rsidDel="00000000" w:rsidP="00000000" w:rsidRDefault="00000000" w:rsidRPr="00000000" w14:paraId="000001F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1/17</w:t>
            </w:r>
          </w:p>
        </w:tc>
        <w:tc>
          <w:tcPr/>
          <w:p w:rsidR="00000000" w:rsidDel="00000000" w:rsidP="00000000" w:rsidRDefault="00000000" w:rsidRPr="00000000" w14:paraId="000001F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21.8/374</w:t>
            </w:r>
          </w:p>
        </w:tc>
      </w:tr>
      <w:tr>
        <w:trPr>
          <w:cantSplit w:val="0"/>
          <w:trHeight w:val="330" w:hRule="atLeast"/>
          <w:tblHeader w:val="0"/>
        </w:trPr>
        <w:tc>
          <w:tcPr/>
          <w:p w:rsidR="00000000" w:rsidDel="00000000" w:rsidP="00000000" w:rsidRDefault="00000000" w:rsidRPr="00000000" w14:paraId="000001F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2.11</w:t>
            </w:r>
          </w:p>
        </w:tc>
        <w:tc>
          <w:tcPr/>
          <w:p w:rsidR="00000000" w:rsidDel="00000000" w:rsidP="00000000" w:rsidRDefault="00000000" w:rsidRPr="00000000" w14:paraId="000001F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1/19</w:t>
            </w:r>
          </w:p>
        </w:tc>
        <w:tc>
          <w:tcPr/>
          <w:p w:rsidR="00000000" w:rsidDel="00000000" w:rsidP="00000000" w:rsidRDefault="00000000" w:rsidRPr="00000000" w14:paraId="000001F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20.6/374</w:t>
            </w:r>
          </w:p>
        </w:tc>
      </w:tr>
    </w:tbl>
    <w:p w:rsidR="00000000" w:rsidDel="00000000" w:rsidP="00000000" w:rsidRDefault="00000000" w:rsidRPr="00000000" w14:paraId="000001F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0">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250507</wp:posOffset>
            </wp:positionV>
            <wp:extent cx="5125539" cy="2781300"/>
            <wp:effectExtent b="0" l="0" r="0" t="0"/>
            <wp:wrapSquare wrapText="bothSides" distB="114300" distT="114300" distL="114300" distR="114300"/>
            <wp:docPr id="3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125539" cy="2781300"/>
                    </a:xfrm>
                    <a:prstGeom prst="rect"/>
                    <a:ln/>
                  </pic:spPr>
                </pic:pic>
              </a:graphicData>
            </a:graphic>
          </wp:anchor>
        </w:drawing>
      </w:r>
    </w:p>
    <w:p w:rsidR="00000000" w:rsidDel="00000000" w:rsidP="00000000" w:rsidRDefault="00000000" w:rsidRPr="00000000" w14:paraId="0000020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E">
      <w:pPr>
        <w:jc w:val="both"/>
        <w:rPr>
          <w:rFonts w:ascii="Garamond" w:cs="Garamond" w:eastAsia="Garamond" w:hAnsi="Garamond"/>
          <w:sz w:val="28"/>
          <w:szCs w:val="28"/>
          <w:u w:val="single"/>
        </w:rPr>
      </w:pPr>
      <w:r w:rsidDel="00000000" w:rsidR="00000000" w:rsidRPr="00000000">
        <w:rPr>
          <w:rtl w:val="0"/>
        </w:rPr>
      </w:r>
    </w:p>
    <w:p w:rsidR="00000000" w:rsidDel="00000000" w:rsidP="00000000" w:rsidRDefault="00000000" w:rsidRPr="00000000" w14:paraId="0000020F">
      <w:pPr>
        <w:rPr>
          <w:rFonts w:ascii="Garamond" w:cs="Garamond" w:eastAsia="Garamond" w:hAnsi="Garamond"/>
          <w:sz w:val="24"/>
          <w:szCs w:val="24"/>
        </w:rPr>
      </w:pPr>
      <w:r w:rsidDel="00000000" w:rsidR="00000000" w:rsidRPr="00000000">
        <w:rPr>
          <w:rtl w:val="0"/>
        </w:rPr>
      </w:r>
    </w:p>
    <w:tbl>
      <w:tblPr>
        <w:tblStyle w:val="Table16"/>
        <w:tblpPr w:leftFromText="180" w:rightFromText="180" w:topFromText="180" w:bottomFromText="180" w:vertAnchor="text" w:horzAnchor="text" w:tblpX="45"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10">
            <w:pPr>
              <w:widowControl w:val="0"/>
              <w:spacing w:line="240" w:lineRule="auto"/>
              <w:jc w:val="center"/>
              <w:rPr>
                <w:rFonts w:ascii="Garamond" w:cs="Garamond" w:eastAsia="Garamond" w:hAnsi="Garamond"/>
                <w:sz w:val="20"/>
                <w:szCs w:val="20"/>
              </w:rPr>
            </w:pPr>
            <w:commentRangeStart w:id="9"/>
            <w:r w:rsidDel="00000000" w:rsidR="00000000" w:rsidRPr="00000000">
              <w:rPr>
                <w:rFonts w:ascii="Garamond" w:cs="Garamond" w:eastAsia="Garamond" w:hAnsi="Garamond"/>
                <w:b w:val="1"/>
                <w:i w:val="1"/>
                <w:sz w:val="20"/>
                <w:szCs w:val="20"/>
                <w:rtl w:val="0"/>
              </w:rPr>
              <w:t xml:space="preserve">Figura 7:</w:t>
            </w:r>
            <w:r w:rsidDel="00000000" w:rsidR="00000000" w:rsidRPr="00000000">
              <w:rPr>
                <w:rFonts w:ascii="Garamond" w:cs="Garamond" w:eastAsia="Garamond" w:hAnsi="Garamond"/>
                <w:sz w:val="20"/>
                <w:szCs w:val="20"/>
                <w:rtl w:val="0"/>
              </w:rPr>
              <w:t xml:space="preserve"> </w:t>
            </w:r>
            <w:commentRangeEnd w:id="9"/>
            <w:r w:rsidDel="00000000" w:rsidR="00000000" w:rsidRPr="00000000">
              <w:commentReference w:id="9"/>
            </w:r>
            <w:r w:rsidDel="00000000" w:rsidR="00000000" w:rsidRPr="00000000">
              <w:rPr>
                <w:rFonts w:ascii="Garamond" w:cs="Garamond" w:eastAsia="Garamond" w:hAnsi="Garamond"/>
                <w:sz w:val="20"/>
                <w:szCs w:val="20"/>
                <w:rtl w:val="0"/>
              </w:rPr>
              <w:t xml:space="preserve">Reconstrucción de la onda cuadrada.</w:t>
            </w:r>
          </w:p>
        </w:tc>
      </w:tr>
    </w:tbl>
    <w:p w:rsidR="00000000" w:rsidDel="00000000" w:rsidP="00000000" w:rsidRDefault="00000000" w:rsidRPr="00000000" w14:paraId="0000021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2">
      <w:pPr>
        <w:jc w:val="both"/>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Parte 5</w:t>
      </w:r>
      <w:r w:rsidDel="00000000" w:rsidR="00000000" w:rsidRPr="00000000">
        <w:rPr>
          <w:rtl w:val="0"/>
        </w:rPr>
      </w:r>
    </w:p>
    <w:p w:rsidR="00000000" w:rsidDel="00000000" w:rsidP="00000000" w:rsidRDefault="00000000" w:rsidRPr="00000000" w14:paraId="0000021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4">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 excitar el sistema con una onda cuadrada de baja frecuencia de 10 Hz y una amplitud de 12 Vpp, notamos que se produce una especie de batido en respuesta al flanco cuadrado de baja frecuencia (básicamente un pulso ya que las excitaciones llegaban tras el tiempo de relajación del sistema).</w:t>
      </w:r>
    </w:p>
    <w:p w:rsidR="00000000" w:rsidDel="00000000" w:rsidP="00000000" w:rsidRDefault="00000000" w:rsidRPr="00000000" w14:paraId="00000215">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141923</wp:posOffset>
            </wp:positionV>
            <wp:extent cx="4215826" cy="2524125"/>
            <wp:effectExtent b="0" l="0" r="0" t="0"/>
            <wp:wrapSquare wrapText="bothSides" distB="114300" distT="114300" distL="114300" distR="114300"/>
            <wp:docPr id="20"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4215826" cy="2524125"/>
                    </a:xfrm>
                    <a:prstGeom prst="rect"/>
                    <a:ln/>
                  </pic:spPr>
                </pic:pic>
              </a:graphicData>
            </a:graphic>
          </wp:anchor>
        </w:drawing>
      </w:r>
    </w:p>
    <w:p w:rsidR="00000000" w:rsidDel="00000000" w:rsidP="00000000" w:rsidRDefault="00000000" w:rsidRPr="00000000" w14:paraId="0000021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3">
      <w:pPr>
        <w:rPr>
          <w:rFonts w:ascii="Garamond" w:cs="Garamond" w:eastAsia="Garamond" w:hAnsi="Garamond"/>
          <w:sz w:val="24"/>
          <w:szCs w:val="24"/>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8:</w:t>
            </w:r>
            <w:r w:rsidDel="00000000" w:rsidR="00000000" w:rsidRPr="00000000">
              <w:rPr>
                <w:rFonts w:ascii="Garamond" w:cs="Garamond" w:eastAsia="Garamond" w:hAnsi="Garamond"/>
                <w:sz w:val="20"/>
                <w:szCs w:val="20"/>
                <w:rtl w:val="0"/>
              </w:rPr>
              <w:t xml:space="preserve"> Foto sacada del osciloscopio del pulso cuadrado.</w:t>
            </w:r>
          </w:p>
        </w:tc>
      </w:tr>
    </w:tbl>
    <w:p w:rsidR="00000000" w:rsidDel="00000000" w:rsidP="00000000" w:rsidRDefault="00000000" w:rsidRPr="00000000" w14:paraId="00000225">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852488</wp:posOffset>
            </wp:positionH>
            <wp:positionV relativeFrom="paragraph">
              <wp:posOffset>114300</wp:posOffset>
            </wp:positionV>
            <wp:extent cx="3833813" cy="2033738"/>
            <wp:effectExtent b="0" l="0" r="0" t="0"/>
            <wp:wrapSquare wrapText="bothSides" distB="114300" distT="114300" distL="114300" distR="114300"/>
            <wp:docPr id="30"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833813" cy="2033738"/>
                    </a:xfrm>
                    <a:prstGeom prst="rect"/>
                    <a:ln/>
                  </pic:spPr>
                </pic:pic>
              </a:graphicData>
            </a:graphic>
          </wp:anchor>
        </w:drawing>
      </w:r>
    </w:p>
    <w:p w:rsidR="00000000" w:rsidDel="00000000" w:rsidP="00000000" w:rsidRDefault="00000000" w:rsidRPr="00000000" w14:paraId="0000022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0">
      <w:pPr>
        <w:rPr>
          <w:rFonts w:ascii="Garamond" w:cs="Garamond" w:eastAsia="Garamond" w:hAnsi="Garamond"/>
          <w:sz w:val="24"/>
          <w:szCs w:val="24"/>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9:</w:t>
            </w:r>
            <w:r w:rsidDel="00000000" w:rsidR="00000000" w:rsidRPr="00000000">
              <w:rPr>
                <w:rFonts w:ascii="Garamond" w:cs="Garamond" w:eastAsia="Garamond" w:hAnsi="Garamond"/>
                <w:sz w:val="20"/>
                <w:szCs w:val="20"/>
                <w:rtl w:val="0"/>
              </w:rPr>
              <w:t xml:space="preserve"> Reconstrucción del pulso cuadrado.</w:t>
            </w:r>
          </w:p>
        </w:tc>
      </w:tr>
    </w:tbl>
    <w:p w:rsidR="00000000" w:rsidDel="00000000" w:rsidP="00000000" w:rsidRDefault="00000000" w:rsidRPr="00000000" w14:paraId="0000023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3">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Aca podemos observar el tiempo que tarda en ser excitado el sistema (T) y podemos saber el tiempo de duración del batido de la onda de respuesta (Δt)</w:t>
      </w:r>
      <w:commentRangeStart w:id="10"/>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color w:val="ff0000"/>
          <w:sz w:val="24"/>
          <w:szCs w:val="24"/>
          <w:rtl w:val="0"/>
        </w:rPr>
        <w:t xml:space="preserve">(nos olvidamos de sacar Δt, después iba a consultar cómo sacarlo con los datos de las ondas que sacamos en el pendrive)</w:t>
      </w:r>
      <w:commentRangeEnd w:id="10"/>
      <w:r w:rsidDel="00000000" w:rsidR="00000000" w:rsidRPr="00000000">
        <w:commentReference w:id="10"/>
      </w:r>
      <w:r w:rsidDel="00000000" w:rsidR="00000000" w:rsidRPr="00000000">
        <w:rPr>
          <w:rFonts w:ascii="Garamond" w:cs="Garamond" w:eastAsia="Garamond" w:hAnsi="Garamond"/>
          <w:sz w:val="24"/>
          <w:szCs w:val="24"/>
          <w:rtl w:val="0"/>
        </w:rPr>
        <w:t xml:space="preserve">,</w:t>
      </w:r>
      <w:r w:rsidDel="00000000" w:rsidR="00000000" w:rsidRPr="00000000">
        <w:rPr>
          <w:rFonts w:ascii="Garamond" w:cs="Garamond" w:eastAsia="Garamond" w:hAnsi="Garamond"/>
          <w:sz w:val="24"/>
          <w:szCs w:val="24"/>
          <w:rtl w:val="0"/>
        </w:rPr>
        <w:t xml:space="preserve"> el cuál reproduce todas las frecuencias que entran en la campana de resonancia analizada anteriormente, ya que la onda cuadrada contiene todas las frecuencias pero el sistema solo responde alrededor de su característica, que se observa en el pico principal del batido. Esperamos que Δt se relacione con el rango de frecuencias del ancho de la campana, de forma que 1/Δt </w:t>
      </w:r>
      <w:r w:rsidDel="00000000" w:rsidR="00000000" w:rsidRPr="00000000">
        <w:rPr>
          <w:rFonts w:ascii="Gungsuh" w:cs="Gungsuh" w:eastAsia="Gungsuh" w:hAnsi="Gungsuh"/>
          <w:sz w:val="24"/>
          <w:szCs w:val="24"/>
          <w:rtl w:val="0"/>
        </w:rPr>
        <w:t xml:space="preserve">≈</w:t>
      </w:r>
      <w:r w:rsidDel="00000000" w:rsidR="00000000" w:rsidRPr="00000000">
        <w:rPr>
          <w:rFonts w:ascii="Garamond" w:cs="Garamond" w:eastAsia="Garamond" w:hAnsi="Garamond"/>
          <w:sz w:val="24"/>
          <w:szCs w:val="24"/>
          <w:rtl w:val="0"/>
        </w:rPr>
        <w:t xml:space="preserve"> Δ</w:t>
      </w:r>
      <w:r w:rsidDel="00000000" w:rsidR="00000000" w:rsidRPr="00000000">
        <w:rPr>
          <w:rFonts w:ascii="Garamond" w:cs="Garamond" w:eastAsia="Garamond" w:hAnsi="Garamond"/>
          <w:sz w:val="24"/>
          <w:szCs w:val="24"/>
          <w:rtl w:val="0"/>
        </w:rPr>
        <w:t xml:space="preserve">ω, obteniendo el siguiente resultado estimando el valor de Δt:</w:t>
      </w:r>
    </w:p>
    <w:p w:rsidR="00000000" w:rsidDel="00000000" w:rsidP="00000000" w:rsidRDefault="00000000" w:rsidRPr="00000000" w14:paraId="00000234">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436725</wp:posOffset>
            </wp:positionH>
            <wp:positionV relativeFrom="paragraph">
              <wp:posOffset>247650</wp:posOffset>
            </wp:positionV>
            <wp:extent cx="4852988" cy="2571600"/>
            <wp:effectExtent b="0" l="0" r="0" t="0"/>
            <wp:wrapTopAndBottom distB="114300" distT="114300"/>
            <wp:docPr id="37"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852988" cy="2571600"/>
                    </a:xfrm>
                    <a:prstGeom prst="rect"/>
                    <a:ln/>
                  </pic:spPr>
                </pic:pic>
              </a:graphicData>
            </a:graphic>
          </wp:anchor>
        </w:drawing>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16"/>
                <w:szCs w:val="16"/>
              </w:rPr>
            </w:pPr>
            <w:r w:rsidDel="00000000" w:rsidR="00000000" w:rsidRPr="00000000">
              <w:rPr>
                <w:rFonts w:ascii="Garamond" w:cs="Garamond" w:eastAsia="Garamond" w:hAnsi="Garamond"/>
                <w:b w:val="1"/>
                <w:i w:val="1"/>
                <w:sz w:val="20"/>
                <w:szCs w:val="20"/>
                <w:rtl w:val="0"/>
              </w:rPr>
              <w:t xml:space="preserve">Figura 10:</w:t>
            </w:r>
            <w:r w:rsidDel="00000000" w:rsidR="00000000" w:rsidRPr="00000000">
              <w:rPr>
                <w:rFonts w:ascii="Garamond" w:cs="Garamond" w:eastAsia="Garamond" w:hAnsi="Garamond"/>
                <w:sz w:val="20"/>
                <w:szCs w:val="20"/>
                <w:rtl w:val="0"/>
              </w:rPr>
              <w:t xml:space="preserve"> Δt estimado mediante código.</w:t>
            </w:r>
            <w:r w:rsidDel="00000000" w:rsidR="00000000" w:rsidRPr="00000000">
              <w:rPr>
                <w:rtl w:val="0"/>
              </w:rPr>
            </w:r>
          </w:p>
        </w:tc>
      </w:tr>
    </w:tbl>
    <w:p w:rsidR="00000000" w:rsidDel="00000000" w:rsidP="00000000" w:rsidRDefault="00000000" w:rsidRPr="00000000" w14:paraId="0000023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7">
      <w:pPr>
        <w:jc w:val="both"/>
        <w:rPr>
          <w:rFonts w:ascii="Garamond" w:cs="Garamond" w:eastAsia="Garamond" w:hAnsi="Garamond"/>
          <w:sz w:val="24"/>
          <w:szCs w:val="24"/>
        </w:rPr>
      </w:pPr>
      <w:r w:rsidDel="00000000" w:rsidR="00000000" w:rsidRPr="00000000">
        <w:rPr>
          <w:rFonts w:ascii="Cardo" w:cs="Cardo" w:eastAsia="Cardo" w:hAnsi="Cardo"/>
          <w:sz w:val="24"/>
          <w:szCs w:val="24"/>
          <w:rtl w:val="0"/>
        </w:rPr>
        <w:t xml:space="preserve">Donde el valor de Δt nos dio aproximadamente 0.0022797200000000003 s, donde redondeando a una cifra significativa obtenemos Δt = 0.003 s, teniendo un Δω = 454,5 s⁻¹, y teniendo en cuenta que Δt puede seguir más allá de los datos observados por el pulso, ya que todavía no se termina de aproximar al inicio del pulso.</w:t>
      </w:r>
    </w:p>
    <w:p w:rsidR="00000000" w:rsidDel="00000000" w:rsidP="00000000" w:rsidRDefault="00000000" w:rsidRPr="00000000" w14:paraId="0000023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9">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Un experimento interesante es observar cómo varía la onda de respuesta al variar la distancia entre el par E-R. Si hacemos eso se puede calcular, con T y la distancia variada, la velocidad de propagación de la onda, es decir la velocidad del sonido, cómo v = d/T. Hay que tener en consideración además la temperatura a la que se hicieron las mediciones, ya que la velocidad del sonido es aproximadamente de 343 m/s a una temperatura de 20 ºC, pero el día de las mediciones había una temperatura de 9,7 ºC, por lo que </w:t>
      </w:r>
      <w:r w:rsidDel="00000000" w:rsidR="00000000" w:rsidRPr="00000000">
        <w:rPr>
          <w:rFonts w:ascii="Garamond" w:cs="Garamond" w:eastAsia="Garamond" w:hAnsi="Garamond"/>
          <w:sz w:val="24"/>
          <w:szCs w:val="24"/>
          <w:rtl w:val="0"/>
        </w:rPr>
        <w:t xml:space="preserve">v</w:t>
      </w:r>
      <w:r w:rsidDel="00000000" w:rsidR="00000000" w:rsidRPr="00000000">
        <w:rPr>
          <w:rFonts w:ascii="Garamond" w:cs="Garamond" w:eastAsia="Garamond" w:hAnsi="Garamond"/>
          <w:sz w:val="24"/>
          <w:szCs w:val="24"/>
          <w:vertAlign w:val="subscript"/>
          <w:rtl w:val="0"/>
        </w:rPr>
        <w:t xml:space="preserve">sonido</w:t>
      </w:r>
      <w:r w:rsidDel="00000000" w:rsidR="00000000" w:rsidRPr="00000000">
        <w:rPr>
          <w:rFonts w:ascii="Garamond" w:cs="Garamond" w:eastAsia="Garamond" w:hAnsi="Garamond"/>
          <w:sz w:val="24"/>
          <w:szCs w:val="24"/>
          <w:rtl w:val="0"/>
        </w:rPr>
        <w:t xml:space="preserve"> debería rondar los 347,8 m/s.</w:t>
      </w:r>
    </w:p>
    <w:p w:rsidR="00000000" w:rsidDel="00000000" w:rsidP="00000000" w:rsidRDefault="00000000" w:rsidRPr="00000000" w14:paraId="0000023A">
      <w:pPr>
        <w:jc w:val="both"/>
        <w:rPr>
          <w:rFonts w:ascii="Garamond" w:cs="Garamond" w:eastAsia="Garamond" w:hAnsi="Garamond"/>
          <w:sz w:val="24"/>
          <w:szCs w:val="24"/>
        </w:rPr>
      </w:pPr>
      <w:r w:rsidDel="00000000" w:rsidR="00000000" w:rsidRPr="00000000">
        <w:rPr>
          <w:rtl w:val="0"/>
        </w:rPr>
      </w:r>
    </w:p>
    <w:tbl>
      <w:tblPr>
        <w:tblStyle w:val="Table20"/>
        <w:tblpPr w:leftFromText="180" w:rightFromText="180" w:topFromText="180" w:bottomFromText="180" w:vertAnchor="text" w:horzAnchor="text" w:tblpX="2355" w:tblpY="0"/>
        <w:tblW w:w="4368.0" w:type="dxa"/>
        <w:jc w:val="left"/>
        <w:tblInd w:w="46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2.9999999999998"/>
        <w:gridCol w:w="1545"/>
        <w:gridCol w:w="1110"/>
        <w:tblGridChange w:id="0">
          <w:tblGrid>
            <w:gridCol w:w="1712.9999999999998"/>
            <w:gridCol w:w="1545"/>
            <w:gridCol w:w="1110"/>
          </w:tblGrid>
        </w:tblGridChange>
      </w:tblGrid>
      <w:tr>
        <w:trPr>
          <w:cantSplit w:val="0"/>
          <w:tblHeader w:val="0"/>
        </w:trPr>
        <w:tc>
          <w:tcPr/>
          <w:p w:rsidR="00000000" w:rsidDel="00000000" w:rsidP="00000000" w:rsidRDefault="00000000" w:rsidRPr="00000000" w14:paraId="0000023B">
            <w:pPr>
              <w:widowControl w:val="0"/>
              <w:spacing w:line="240" w:lineRule="auto"/>
              <w:jc w:val="center"/>
              <w:rPr>
                <w:rFonts w:ascii="Garamond" w:cs="Garamond" w:eastAsia="Garamond" w:hAnsi="Garamond"/>
                <w:b w:val="1"/>
                <w:sz w:val="24"/>
                <w:szCs w:val="24"/>
              </w:rPr>
            </w:pPr>
            <w:commentRangeStart w:id="11"/>
            <w:r w:rsidDel="00000000" w:rsidR="00000000" w:rsidRPr="00000000">
              <w:rPr>
                <w:rFonts w:ascii="Garamond" w:cs="Garamond" w:eastAsia="Garamond" w:hAnsi="Garamond"/>
                <w:b w:val="1"/>
                <w:sz w:val="24"/>
                <w:szCs w:val="24"/>
                <w:rtl w:val="0"/>
              </w:rPr>
              <w:t xml:space="preserve">Distancia (m)</w:t>
            </w:r>
          </w:p>
        </w:tc>
        <w:tc>
          <w:tcPr/>
          <w:p w:rsidR="00000000" w:rsidDel="00000000" w:rsidP="00000000" w:rsidRDefault="00000000" w:rsidRPr="00000000" w14:paraId="0000023C">
            <w:pPr>
              <w:widowControl w:val="0"/>
              <w:spacing w:line="240"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Tiempo (s)</w:t>
            </w:r>
          </w:p>
        </w:tc>
        <w:tc>
          <w:tcPr/>
          <w:p w:rsidR="00000000" w:rsidDel="00000000" w:rsidP="00000000" w:rsidRDefault="00000000" w:rsidRPr="00000000" w14:paraId="0000023D">
            <w:pPr>
              <w:widowControl w:val="0"/>
              <w:spacing w:line="240"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v (m/s)</w:t>
            </w:r>
          </w:p>
        </w:tc>
      </w:tr>
      <w:tr>
        <w:trPr>
          <w:cantSplit w:val="0"/>
          <w:tblHeader w:val="0"/>
        </w:trPr>
        <w:tc>
          <w:tcPr/>
          <w:p w:rsidR="00000000" w:rsidDel="00000000" w:rsidP="00000000" w:rsidRDefault="00000000" w:rsidRPr="00000000" w14:paraId="0000023E">
            <w:pPr>
              <w:widowControl w:val="0"/>
              <w:spacing w:line="240" w:lineRule="auto"/>
              <w:jc w:val="center"/>
              <w:rPr>
                <w:rFonts w:ascii="Garamond" w:cs="Garamond" w:eastAsia="Garamond" w:hAnsi="Garamond"/>
                <w:sz w:val="24"/>
                <w:szCs w:val="24"/>
              </w:rPr>
            </w:pPr>
            <w:commentRangeEnd w:id="11"/>
            <w:r w:rsidDel="00000000" w:rsidR="00000000" w:rsidRPr="00000000">
              <w:commentReference w:id="11"/>
            </w:r>
            <w:r w:rsidDel="00000000" w:rsidR="00000000" w:rsidRPr="00000000">
              <w:rPr>
                <w:rFonts w:ascii="Garamond" w:cs="Garamond" w:eastAsia="Garamond" w:hAnsi="Garamond"/>
                <w:sz w:val="24"/>
                <w:szCs w:val="24"/>
                <w:rtl w:val="0"/>
              </w:rPr>
              <w:t xml:space="preserve">0.05</w:t>
            </w:r>
          </w:p>
        </w:tc>
        <w:tc>
          <w:tcPr/>
          <w:p w:rsidR="00000000" w:rsidDel="00000000" w:rsidP="00000000" w:rsidRDefault="00000000" w:rsidRPr="00000000" w14:paraId="0000023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0.000188</w:t>
            </w:r>
          </w:p>
        </w:tc>
        <w:tc>
          <w:tcPr/>
          <w:p w:rsidR="00000000" w:rsidDel="00000000" w:rsidP="00000000" w:rsidRDefault="00000000" w:rsidRPr="00000000" w14:paraId="0000024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266</w:t>
            </w:r>
          </w:p>
        </w:tc>
      </w:tr>
      <w:tr>
        <w:trPr>
          <w:cantSplit w:val="0"/>
          <w:tblHeader w:val="0"/>
        </w:trPr>
        <w:tc>
          <w:tcPr/>
          <w:p w:rsidR="00000000" w:rsidDel="00000000" w:rsidP="00000000" w:rsidRDefault="00000000" w:rsidRPr="00000000" w14:paraId="0000024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0.075</w:t>
            </w:r>
          </w:p>
        </w:tc>
        <w:tc>
          <w:tcPr/>
          <w:p w:rsidR="00000000" w:rsidDel="00000000" w:rsidP="00000000" w:rsidRDefault="00000000" w:rsidRPr="00000000" w14:paraId="0000024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0.000248</w:t>
            </w:r>
          </w:p>
        </w:tc>
        <w:tc>
          <w:tcPr/>
          <w:p w:rsidR="00000000" w:rsidDel="00000000" w:rsidP="00000000" w:rsidRDefault="00000000" w:rsidRPr="00000000" w14:paraId="0000024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302.4</w:t>
            </w:r>
          </w:p>
        </w:tc>
      </w:tr>
      <w:tr>
        <w:trPr>
          <w:cantSplit w:val="0"/>
          <w:tblHeader w:val="0"/>
        </w:trPr>
        <w:tc>
          <w:tcPr/>
          <w:p w:rsidR="00000000" w:rsidDel="00000000" w:rsidP="00000000" w:rsidRDefault="00000000" w:rsidRPr="00000000" w14:paraId="0000024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w:t>
            </w:r>
          </w:p>
        </w:tc>
        <w:tc>
          <w:tcPr/>
          <w:p w:rsidR="00000000" w:rsidDel="00000000" w:rsidP="00000000" w:rsidRDefault="00000000" w:rsidRPr="00000000" w14:paraId="0000024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0.000338</w:t>
            </w:r>
          </w:p>
        </w:tc>
        <w:tc>
          <w:tcPr/>
          <w:p w:rsidR="00000000" w:rsidDel="00000000" w:rsidP="00000000" w:rsidRDefault="00000000" w:rsidRPr="00000000" w14:paraId="0000024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296</w:t>
            </w:r>
          </w:p>
        </w:tc>
      </w:tr>
      <w:tr>
        <w:trPr>
          <w:cantSplit w:val="0"/>
          <w:tblHeader w:val="0"/>
        </w:trPr>
        <w:tc>
          <w:tcPr/>
          <w:p w:rsidR="00000000" w:rsidDel="00000000" w:rsidP="00000000" w:rsidRDefault="00000000" w:rsidRPr="00000000" w14:paraId="0000024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0.125</w:t>
            </w:r>
          </w:p>
        </w:tc>
        <w:tc>
          <w:tcPr/>
          <w:p w:rsidR="00000000" w:rsidDel="00000000" w:rsidP="00000000" w:rsidRDefault="00000000" w:rsidRPr="00000000" w14:paraId="0000024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0.000408</w:t>
            </w:r>
          </w:p>
        </w:tc>
        <w:tc>
          <w:tcPr/>
          <w:p w:rsidR="00000000" w:rsidDel="00000000" w:rsidP="00000000" w:rsidRDefault="00000000" w:rsidRPr="00000000" w14:paraId="0000024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306.4</w:t>
            </w:r>
          </w:p>
        </w:tc>
      </w:tr>
      <w:tr>
        <w:trPr>
          <w:cantSplit w:val="0"/>
          <w:tblHeader w:val="0"/>
        </w:trPr>
        <w:tc>
          <w:tcPr/>
          <w:p w:rsidR="00000000" w:rsidDel="00000000" w:rsidP="00000000" w:rsidRDefault="00000000" w:rsidRPr="00000000" w14:paraId="0000024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0.15</w:t>
            </w:r>
          </w:p>
        </w:tc>
        <w:tc>
          <w:tcPr/>
          <w:p w:rsidR="00000000" w:rsidDel="00000000" w:rsidP="00000000" w:rsidRDefault="00000000" w:rsidRPr="00000000" w14:paraId="0000024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0.000488</w:t>
            </w:r>
          </w:p>
        </w:tc>
        <w:tc>
          <w:tcPr/>
          <w:p w:rsidR="00000000" w:rsidDel="00000000" w:rsidP="00000000" w:rsidRDefault="00000000" w:rsidRPr="00000000" w14:paraId="0000024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307.4</w:t>
            </w:r>
          </w:p>
        </w:tc>
      </w:tr>
      <w:tr>
        <w:trPr>
          <w:cantSplit w:val="0"/>
          <w:tblHeader w:val="0"/>
        </w:trPr>
        <w:tc>
          <w:tcPr/>
          <w:p w:rsidR="00000000" w:rsidDel="00000000" w:rsidP="00000000" w:rsidRDefault="00000000" w:rsidRPr="00000000" w14:paraId="0000024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0.175</w:t>
            </w:r>
          </w:p>
        </w:tc>
        <w:tc>
          <w:tcPr/>
          <w:p w:rsidR="00000000" w:rsidDel="00000000" w:rsidP="00000000" w:rsidRDefault="00000000" w:rsidRPr="00000000" w14:paraId="0000024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0.000548</w:t>
            </w:r>
          </w:p>
        </w:tc>
        <w:tc>
          <w:tcPr/>
          <w:p w:rsidR="00000000" w:rsidDel="00000000" w:rsidP="00000000" w:rsidRDefault="00000000" w:rsidRPr="00000000" w14:paraId="0000024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319.3</w:t>
            </w:r>
          </w:p>
        </w:tc>
      </w:tr>
      <w:tr>
        <w:trPr>
          <w:cantSplit w:val="0"/>
          <w:tblHeader w:val="0"/>
        </w:trPr>
        <w:tc>
          <w:tcPr/>
          <w:p w:rsidR="00000000" w:rsidDel="00000000" w:rsidP="00000000" w:rsidRDefault="00000000" w:rsidRPr="00000000" w14:paraId="0000025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w:t>
            </w:r>
          </w:p>
        </w:tc>
        <w:tc>
          <w:tcPr/>
          <w:p w:rsidR="00000000" w:rsidDel="00000000" w:rsidP="00000000" w:rsidRDefault="00000000" w:rsidRPr="00000000" w14:paraId="0000025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0.000628</w:t>
            </w:r>
          </w:p>
        </w:tc>
        <w:tc>
          <w:tcPr/>
          <w:p w:rsidR="00000000" w:rsidDel="00000000" w:rsidP="00000000" w:rsidRDefault="00000000" w:rsidRPr="00000000" w14:paraId="0000025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318.5</w:t>
            </w:r>
          </w:p>
        </w:tc>
      </w:tr>
      <w:tr>
        <w:trPr>
          <w:cantSplit w:val="0"/>
          <w:tblHeader w:val="0"/>
        </w:trPr>
        <w:tc>
          <w:tcPr/>
          <w:p w:rsidR="00000000" w:rsidDel="00000000" w:rsidP="00000000" w:rsidRDefault="00000000" w:rsidRPr="00000000" w14:paraId="0000025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0.225</w:t>
            </w:r>
          </w:p>
        </w:tc>
        <w:tc>
          <w:tcPr/>
          <w:p w:rsidR="00000000" w:rsidDel="00000000" w:rsidP="00000000" w:rsidRDefault="00000000" w:rsidRPr="00000000" w14:paraId="0000025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0.000708</w:t>
            </w:r>
          </w:p>
        </w:tc>
        <w:tc>
          <w:tcPr/>
          <w:p w:rsidR="00000000" w:rsidDel="00000000" w:rsidP="00000000" w:rsidRDefault="00000000" w:rsidRPr="00000000" w14:paraId="0000025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318</w:t>
            </w:r>
          </w:p>
        </w:tc>
      </w:tr>
      <w:tr>
        <w:trPr>
          <w:cantSplit w:val="0"/>
          <w:tblHeader w:val="0"/>
        </w:trPr>
        <w:tc>
          <w:tcPr/>
          <w:p w:rsidR="00000000" w:rsidDel="00000000" w:rsidP="00000000" w:rsidRDefault="00000000" w:rsidRPr="00000000" w14:paraId="0000025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0.25</w:t>
            </w:r>
          </w:p>
        </w:tc>
        <w:tc>
          <w:tcPr/>
          <w:p w:rsidR="00000000" w:rsidDel="00000000" w:rsidP="00000000" w:rsidRDefault="00000000" w:rsidRPr="00000000" w14:paraId="0000025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0.000768</w:t>
            </w:r>
          </w:p>
        </w:tc>
        <w:tc>
          <w:tcPr/>
          <w:p w:rsidR="00000000" w:rsidDel="00000000" w:rsidP="00000000" w:rsidRDefault="00000000" w:rsidRPr="00000000" w14:paraId="0000025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325.5</w:t>
            </w:r>
          </w:p>
        </w:tc>
      </w:tr>
      <w:tr>
        <w:trPr>
          <w:cantSplit w:val="0"/>
          <w:tblHeader w:val="0"/>
        </w:trPr>
        <w:tc>
          <w:tcPr/>
          <w:p w:rsidR="00000000" w:rsidDel="00000000" w:rsidP="00000000" w:rsidRDefault="00000000" w:rsidRPr="00000000" w14:paraId="0000025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0.275</w:t>
            </w:r>
          </w:p>
        </w:tc>
        <w:tc>
          <w:tcPr/>
          <w:p w:rsidR="00000000" w:rsidDel="00000000" w:rsidP="00000000" w:rsidRDefault="00000000" w:rsidRPr="00000000" w14:paraId="0000025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0.000848</w:t>
            </w:r>
          </w:p>
        </w:tc>
        <w:tc>
          <w:tcPr/>
          <w:p w:rsidR="00000000" w:rsidDel="00000000" w:rsidP="00000000" w:rsidRDefault="00000000" w:rsidRPr="00000000" w14:paraId="0000025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324.3</w:t>
            </w:r>
          </w:p>
        </w:tc>
      </w:tr>
      <w:tr>
        <w:trPr>
          <w:cantSplit w:val="0"/>
          <w:tblHeader w:val="0"/>
        </w:trPr>
        <w:tc>
          <w:tcPr/>
          <w:p w:rsidR="00000000" w:rsidDel="00000000" w:rsidP="00000000" w:rsidRDefault="00000000" w:rsidRPr="00000000" w14:paraId="0000025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0.3</w:t>
            </w:r>
          </w:p>
        </w:tc>
        <w:tc>
          <w:tcPr/>
          <w:p w:rsidR="00000000" w:rsidDel="00000000" w:rsidP="00000000" w:rsidRDefault="00000000" w:rsidRPr="00000000" w14:paraId="0000025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0.000928</w:t>
            </w:r>
          </w:p>
        </w:tc>
        <w:tc>
          <w:tcPr/>
          <w:p w:rsidR="00000000" w:rsidDel="00000000" w:rsidP="00000000" w:rsidRDefault="00000000" w:rsidRPr="00000000" w14:paraId="0000025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323.4</w:t>
            </w:r>
          </w:p>
        </w:tc>
      </w:tr>
    </w:tbl>
    <w:p w:rsidR="00000000" w:rsidDel="00000000" w:rsidP="00000000" w:rsidRDefault="00000000" w:rsidRPr="00000000" w14:paraId="0000025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6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4">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Observando que la relación entre la distancia y el tiempo siguen una relación lineal, viendo que la relación entre la distancia y el tiempo corresponde con el aumento lineal de la velocidad del sonido (salvo con los casos de la distancia 0.075 y 0.175 que hacen saltos), con lo cuál se puede concluir que a mayor distancia y tiempo transcurrido en ser excitada la onda, llegamos a una mejor aproximación a la velocidad del sonido del día del experimento.</w:t>
      </w:r>
    </w:p>
    <w:p w:rsidR="00000000" w:rsidDel="00000000" w:rsidP="00000000" w:rsidRDefault="00000000" w:rsidRPr="00000000" w14:paraId="00000275">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1185863</wp:posOffset>
            </wp:positionH>
            <wp:positionV relativeFrom="paragraph">
              <wp:posOffset>142875</wp:posOffset>
            </wp:positionV>
            <wp:extent cx="3157538" cy="2366092"/>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157538" cy="2366092"/>
                    </a:xfrm>
                    <a:prstGeom prst="rect"/>
                    <a:ln/>
                  </pic:spPr>
                </pic:pic>
              </a:graphicData>
            </a:graphic>
          </wp:anchor>
        </w:drawing>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11:</w:t>
            </w:r>
            <w:r w:rsidDel="00000000" w:rsidR="00000000" w:rsidRPr="00000000">
              <w:rPr>
                <w:rFonts w:ascii="Garamond" w:cs="Garamond" w:eastAsia="Garamond" w:hAnsi="Garamond"/>
                <w:sz w:val="20"/>
                <w:szCs w:val="20"/>
                <w:rtl w:val="0"/>
              </w:rPr>
              <w:t xml:space="preserve"> Relación Distancia vs Tiempo relacionados a la velocidad del sonido.</w:t>
            </w:r>
          </w:p>
        </w:tc>
      </w:tr>
    </w:tbl>
    <w:p w:rsidR="00000000" w:rsidDel="00000000" w:rsidP="00000000" w:rsidRDefault="00000000" w:rsidRPr="00000000" w14:paraId="0000027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8">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Volviendo a la relación entre la duración del batido de respuesta y su contenido de frecuencias, podemos reconstruir la transformada de Fourier con algunos de los datos de las mediciones tomadas.</w:t>
      </w:r>
    </w:p>
    <w:p w:rsidR="00000000" w:rsidDel="00000000" w:rsidP="00000000" w:rsidRDefault="00000000" w:rsidRPr="00000000" w14:paraId="00000279">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917738</wp:posOffset>
            </wp:positionH>
            <wp:positionV relativeFrom="paragraph">
              <wp:posOffset>171450</wp:posOffset>
            </wp:positionV>
            <wp:extent cx="3895648" cy="2146935"/>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895648" cy="2146935"/>
                    </a:xfrm>
                    <a:prstGeom prst="rect"/>
                    <a:ln/>
                  </pic:spPr>
                </pic:pic>
              </a:graphicData>
            </a:graphic>
          </wp:anchor>
        </w:drawing>
      </w:r>
    </w:p>
    <w:p w:rsidR="00000000" w:rsidDel="00000000" w:rsidP="00000000" w:rsidRDefault="00000000" w:rsidRPr="00000000" w14:paraId="0000027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7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4">
      <w:pPr>
        <w:rPr>
          <w:rFonts w:ascii="Garamond" w:cs="Garamond" w:eastAsia="Garamond" w:hAnsi="Garamond"/>
          <w:sz w:val="24"/>
          <w:szCs w:val="24"/>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12:</w:t>
            </w:r>
            <w:r w:rsidDel="00000000" w:rsidR="00000000" w:rsidRPr="00000000">
              <w:rPr>
                <w:rFonts w:ascii="Garamond" w:cs="Garamond" w:eastAsia="Garamond" w:hAnsi="Garamond"/>
                <w:sz w:val="20"/>
                <w:szCs w:val="20"/>
                <w:rtl w:val="0"/>
              </w:rPr>
              <w:t xml:space="preserve"> Transformada de Fourier.</w:t>
            </w:r>
          </w:p>
        </w:tc>
      </w:tr>
    </w:tbl>
    <w:p w:rsidR="00000000" w:rsidDel="00000000" w:rsidP="00000000" w:rsidRDefault="00000000" w:rsidRPr="00000000" w14:paraId="0000028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7">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Viendo el gráfico notamos que hay efectivamente un pico muy marcado, y haciendo zoom notamos que el pico se encuentra a una frecuencia de</w:t>
      </w:r>
      <w:commentRangeStart w:id="12"/>
      <w:commentRangeStart w:id="13"/>
      <w:commentRangeStart w:id="14"/>
      <w:commentRangeStart w:id="15"/>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(40312 ± 156) Hz,</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r w:rsidDel="00000000" w:rsidR="00000000" w:rsidRPr="00000000">
        <w:rPr>
          <w:rFonts w:ascii="Garamond" w:cs="Garamond" w:eastAsia="Garamond" w:hAnsi="Garamond"/>
          <w:sz w:val="24"/>
          <w:szCs w:val="24"/>
          <w:rtl w:val="0"/>
        </w:rPr>
        <w:t xml:space="preserve"> y si le hacemos zoom a la transformada para observar mejor el pico obtenemos lo siguiente:</w:t>
      </w:r>
    </w:p>
    <w:p w:rsidR="00000000" w:rsidDel="00000000" w:rsidP="00000000" w:rsidRDefault="00000000" w:rsidRPr="00000000" w14:paraId="00000288">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152400</wp:posOffset>
            </wp:positionV>
            <wp:extent cx="3748189" cy="2143125"/>
            <wp:effectExtent b="0" l="0" r="0" t="0"/>
            <wp:wrapSquare wrapText="bothSides" distB="114300" distT="114300" distL="114300" distR="114300"/>
            <wp:docPr id="2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748189" cy="2143125"/>
                    </a:xfrm>
                    <a:prstGeom prst="rect"/>
                    <a:ln/>
                  </pic:spPr>
                </pic:pic>
              </a:graphicData>
            </a:graphic>
          </wp:anchor>
        </w:drawing>
      </w:r>
    </w:p>
    <w:p w:rsidR="00000000" w:rsidDel="00000000" w:rsidP="00000000" w:rsidRDefault="00000000" w:rsidRPr="00000000" w14:paraId="0000028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C">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8E">
      <w:pPr>
        <w:rPr>
          <w:rFonts w:ascii="Garamond" w:cs="Garamond" w:eastAsia="Garamond" w:hAnsi="Garamond"/>
          <w:sz w:val="24"/>
          <w:szCs w:val="24"/>
        </w:rPr>
      </w:pPr>
      <w:r w:rsidDel="00000000" w:rsidR="00000000" w:rsidRPr="00000000">
        <w:rPr>
          <w:rtl w:val="0"/>
        </w:rPr>
      </w:r>
    </w:p>
    <w:tbl>
      <w:tblPr>
        <w:tblStyle w:val="Table23"/>
        <w:tblpPr w:leftFromText="180" w:rightFromText="180" w:topFromText="180" w:bottomFromText="180" w:vertAnchor="text" w:horzAnchor="text" w:tblpX="-120" w:tblpY="28.499999999967258"/>
        <w:tblW w:w="90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5"/>
        <w:tblGridChange w:id="0">
          <w:tblGrid>
            <w:gridCol w:w="90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8F">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13:</w:t>
            </w:r>
            <w:r w:rsidDel="00000000" w:rsidR="00000000" w:rsidRPr="00000000">
              <w:rPr>
                <w:rFonts w:ascii="Garamond" w:cs="Garamond" w:eastAsia="Garamond" w:hAnsi="Garamond"/>
                <w:sz w:val="20"/>
                <w:szCs w:val="20"/>
                <w:rtl w:val="0"/>
              </w:rPr>
              <w:t xml:space="preserve"> Curva de resonancia.</w:t>
            </w:r>
          </w:p>
        </w:tc>
      </w:tr>
    </w:tbl>
    <w:p w:rsidR="00000000" w:rsidDel="00000000" w:rsidP="00000000" w:rsidRDefault="00000000" w:rsidRPr="00000000" w14:paraId="00000290">
      <w:pPr>
        <w:jc w:val="both"/>
        <w:rPr>
          <w:rFonts w:ascii="Garamond" w:cs="Garamond" w:eastAsia="Garamond" w:hAnsi="Garamond"/>
          <w:sz w:val="24"/>
          <w:szCs w:val="24"/>
        </w:rPr>
      </w:pPr>
      <w:commentRangeStart w:id="16"/>
      <w:r w:rsidDel="00000000" w:rsidR="00000000" w:rsidRPr="00000000">
        <w:rPr>
          <w:rFonts w:ascii="Garamond" w:cs="Garamond" w:eastAsia="Garamond" w:hAnsi="Garamond"/>
          <w:sz w:val="24"/>
          <w:szCs w:val="24"/>
          <w:rtl w:val="0"/>
        </w:rPr>
        <w:t xml:space="preserve">Donde observamos que recuperamos la campana de resonancia calculada previamente a mano y, a una frecuencia de aproximadamente la frecuencia característica que logramos calcular a mano, se encuentra el pico mayor de la campana de resonancia y a una frecuencia de aproximadamente 55 kHz o 55.000 Hz se encuentra el segundo pico de la campana de resonancia, valor que no logramos ver en el cálculo a mano ya que en el barrido fino que hicimos solamente llegamos a medir hasta 45.5 kHz.</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9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92">
      <w:pPr>
        <w:jc w:val="both"/>
        <w:rPr>
          <w:ins w:author="Gonzalo Giordano" w:id="0" w:date="2025-09-11T15:14:42Z"/>
          <w:rFonts w:ascii="Garamond" w:cs="Garamond" w:eastAsia="Garamond" w:hAnsi="Garamond"/>
          <w:sz w:val="20"/>
          <w:szCs w:val="20"/>
          <w:rPrChange w:author="Gonzalo Giordano" w:id="1" w:date="2025-09-11T15:14:42Z">
            <w:rPr>
              <w:rFonts w:ascii="Garamond" w:cs="Garamond" w:eastAsia="Garamond" w:hAnsi="Garamond"/>
              <w:sz w:val="24"/>
              <w:szCs w:val="24"/>
            </w:rPr>
          </w:rPrChange>
        </w:rPr>
      </w:pPr>
      <w:ins w:author="Gonzalo Giordano" w:id="0" w:date="2025-09-11T15:14:42Z">
        <w:r w:rsidDel="00000000" w:rsidR="00000000" w:rsidRPr="00000000">
          <w:rPr>
            <w:rFonts w:ascii="Garamond" w:cs="Garamond" w:eastAsia="Garamond" w:hAnsi="Garamond"/>
            <w:sz w:val="20"/>
            <w:szCs w:val="20"/>
            <w:rtl w:val="0"/>
            <w:rPrChange w:author="Gonzalo Giordano" w:id="1" w:date="2025-09-11T15:14:42Z">
              <w:rPr>
                <w:rFonts w:ascii="Garamond" w:cs="Garamond" w:eastAsia="Garamond" w:hAnsi="Garamond"/>
                <w:sz w:val="24"/>
                <w:szCs w:val="24"/>
              </w:rPr>
            </w:rPrChange>
          </w:rPr>
          <w:t xml:space="preserve">Creo que no lo pedimos, pero aprovecho para comentar que cuando se tiene una dependencia de este estilo, tipo ley de potencia, como en la parte de </w:t>
        </w:r>
        <w:r w:rsidDel="00000000" w:rsidR="00000000" w:rsidRPr="00000000">
          <w:rPr>
            <w:rFonts w:ascii="Garamond" w:cs="Garamond" w:eastAsia="Garamond" w:hAnsi="Garamond"/>
            <w:sz w:val="20"/>
            <w:szCs w:val="20"/>
            <w:rtl w:val="0"/>
            <w:rPrChange w:author="Gonzalo Giordano" w:id="1" w:date="2025-09-11T15:14:42Z">
              <w:rPr>
                <w:rFonts w:ascii="Garamond" w:cs="Garamond" w:eastAsia="Garamond" w:hAnsi="Garamond"/>
                <w:sz w:val="20"/>
                <w:szCs w:val="20"/>
              </w:rPr>
            </w:rPrChange>
          </w:rPr>
          <w:t xml:space="preserve">la cuadrada</w:t>
        </w:r>
        <w:r w:rsidDel="00000000" w:rsidR="00000000" w:rsidRPr="00000000">
          <w:rPr>
            <w:rFonts w:ascii="Garamond" w:cs="Garamond" w:eastAsia="Garamond" w:hAnsi="Garamond"/>
            <w:sz w:val="20"/>
            <w:szCs w:val="20"/>
            <w:rtl w:val="0"/>
            <w:rPrChange w:author="Gonzalo Giordano" w:id="1" w:date="2025-09-11T15:14:42Z">
              <w:rPr>
                <w:rFonts w:ascii="Garamond" w:cs="Garamond" w:eastAsia="Garamond" w:hAnsi="Garamond"/>
                <w:sz w:val="24"/>
                <w:szCs w:val="24"/>
              </w:rPr>
            </w:rPrChange>
          </w:rPr>
          <w:t xml:space="preserve"> de alta frecuencia con Fourier, suele graficarse en escala log log. Si la relación es de este tipo, los puntos se ubican en una recta.  Seguro vuelven a ver el tema varias veces  a lo largo de la carrera, pero les dejo acá el gráfico para que sepan que existe</w:t>
        </w:r>
        <w:r w:rsidDel="00000000" w:rsidR="00000000" w:rsidRPr="00000000">
          <w:rPr>
            <w:rFonts w:ascii="Garamond" w:cs="Garamond" w:eastAsia="Garamond" w:hAnsi="Garamond"/>
            <w:sz w:val="20"/>
            <w:szCs w:val="20"/>
            <w:rtl w:val="0"/>
            <w:rPrChange w:author="Gonzalo Giordano" w:id="1" w:date="2025-09-11T15:14:42Z">
              <w:rPr>
                <w:rFonts w:ascii="Garamond" w:cs="Garamond" w:eastAsia="Garamond" w:hAnsi="Garamond"/>
                <w:sz w:val="24"/>
                <w:szCs w:val="24"/>
              </w:rPr>
            </w:rPrChange>
          </w:rPr>
          <w:t xml:space="preserve">.</w:t>
        </w:r>
      </w:ins>
    </w:p>
    <w:p w:rsidR="00000000" w:rsidDel="00000000" w:rsidP="00000000" w:rsidRDefault="00000000" w:rsidRPr="00000000" w14:paraId="00000293">
      <w:pPr>
        <w:jc w:val="both"/>
        <w:rPr>
          <w:ins w:author="Gonzalo Giordano" w:id="2" w:date="2025-09-11T15:14:40Z"/>
          <w:rFonts w:ascii="Garamond" w:cs="Garamond" w:eastAsia="Garamond" w:hAnsi="Garamond"/>
          <w:sz w:val="24"/>
          <w:szCs w:val="24"/>
        </w:rPr>
      </w:pPr>
      <w:r w:rsidDel="00000000" w:rsidR="00000000" w:rsidRPr="00000000">
        <w:br w:type="page"/>
      </w:r>
      <w:ins w:author="Gonzalo Giordano" w:id="2" w:date="2025-09-11T15:14:40Z">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330200</wp:posOffset>
              </wp:positionV>
              <wp:extent cx="3816350" cy="2882914"/>
              <wp:effectExtent b="0" l="0" r="0" t="0"/>
              <wp:wrapTopAndBottom distB="114300" distT="114300"/>
              <wp:docPr id="2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816350" cy="2882914"/>
                      </a:xfrm>
                      <a:prstGeom prst="rect"/>
                      <a:ln/>
                    </pic:spPr>
                  </pic:pic>
                </a:graphicData>
              </a:graphic>
            </wp:anchor>
          </w:drawing>
        </w:r>
      </w:ins>
    </w:p>
    <w:p w:rsidR="00000000" w:rsidDel="00000000" w:rsidP="00000000" w:rsidRDefault="00000000" w:rsidRPr="00000000" w14:paraId="00000294">
      <w:pPr>
        <w:jc w:val="both"/>
        <w:rPr>
          <w:rFonts w:ascii="Garamond" w:cs="Garamond" w:eastAsia="Garamond" w:hAnsi="Garamond"/>
          <w:sz w:val="32"/>
          <w:szCs w:val="32"/>
        </w:rPr>
      </w:pPr>
      <w:r w:rsidDel="00000000" w:rsidR="00000000" w:rsidRPr="00000000">
        <w:rPr>
          <w:rFonts w:ascii="Garamond" w:cs="Garamond" w:eastAsia="Garamond" w:hAnsi="Garamond"/>
          <w:b w:val="1"/>
          <w:sz w:val="32"/>
          <w:szCs w:val="32"/>
          <w:u w:val="single"/>
          <w:rtl w:val="0"/>
        </w:rPr>
        <w:t xml:space="preserve">Clase 3: viernes 05/09</w:t>
      </w:r>
      <w:r w:rsidDel="00000000" w:rsidR="00000000" w:rsidRPr="00000000">
        <w:rPr>
          <w:rtl w:val="0"/>
        </w:rPr>
      </w:r>
    </w:p>
    <w:p w:rsidR="00000000" w:rsidDel="00000000" w:rsidP="00000000" w:rsidRDefault="00000000" w:rsidRPr="00000000" w14:paraId="0000029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9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montaje experimental fue el mismo que la clase pasada, sumando que usamos:</w:t>
      </w:r>
    </w:p>
    <w:p w:rsidR="00000000" w:rsidDel="00000000" w:rsidP="00000000" w:rsidRDefault="00000000" w:rsidRPr="00000000" w14:paraId="00000297">
      <w:pPr>
        <w:numPr>
          <w:ilvl w:val="0"/>
          <w:numId w:val="5"/>
        </w:numPr>
        <w:ind w:left="720" w:hanging="360"/>
        <w:jc w:val="both"/>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Un desplazador micrométrico.</w:t>
      </w:r>
    </w:p>
    <w:p w:rsidR="00000000" w:rsidDel="00000000" w:rsidP="00000000" w:rsidRDefault="00000000" w:rsidRPr="00000000" w14:paraId="00000298">
      <w:pPr>
        <w:numPr>
          <w:ilvl w:val="0"/>
          <w:numId w:val="5"/>
        </w:numPr>
        <w:ind w:left="720" w:hanging="360"/>
        <w:jc w:val="both"/>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Una cinta métrica (error de la cinta Δ=d1 - d, con d los 5 cm a 50 cm de separación entre carcazas (para la Parte 1), los 10 a 30 mm de separación entre carcasas (para la Parte 2) y la separación correspondiente entra carcazas para la Parte 3; y d1 la separación entre los piezoeléctricos en sí).</w:t>
      </w:r>
    </w:p>
    <w:p w:rsidR="00000000" w:rsidDel="00000000" w:rsidP="00000000" w:rsidRDefault="00000000" w:rsidRPr="00000000" w14:paraId="00000299">
      <w:pPr>
        <w:numPr>
          <w:ilvl w:val="0"/>
          <w:numId w:val="5"/>
        </w:numPr>
        <w:ind w:left="720" w:hanging="360"/>
        <w:jc w:val="both"/>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Un goniómetro.</w:t>
      </w:r>
    </w:p>
    <w:p w:rsidR="00000000" w:rsidDel="00000000" w:rsidP="00000000" w:rsidRDefault="00000000" w:rsidRPr="00000000" w14:paraId="0000029A">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lo largo de esta clase realizamos experimentos para poder caracterizar el frente de ondas generado por el sistema E-R de piezoeléctricos que estuvimos utilizando.</w:t>
      </w:r>
    </w:p>
    <w:p w:rsidR="00000000" w:rsidDel="00000000" w:rsidP="00000000" w:rsidRDefault="00000000" w:rsidRPr="00000000" w14:paraId="0000029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9C">
      <w:pPr>
        <w:jc w:val="both"/>
        <w:rPr>
          <w:rFonts w:ascii="Garamond" w:cs="Garamond" w:eastAsia="Garamond" w:hAnsi="Garamond"/>
          <w:sz w:val="24"/>
          <w:szCs w:val="24"/>
        </w:rPr>
      </w:pPr>
      <w:r w:rsidDel="00000000" w:rsidR="00000000" w:rsidRPr="00000000">
        <w:rPr>
          <w:rFonts w:ascii="Garamond" w:cs="Garamond" w:eastAsia="Garamond" w:hAnsi="Garamond"/>
          <w:sz w:val="28"/>
          <w:szCs w:val="28"/>
          <w:u w:val="single"/>
          <w:rtl w:val="0"/>
        </w:rPr>
        <w:t xml:space="preserve">Parte 1</w:t>
      </w:r>
      <w:r w:rsidDel="00000000" w:rsidR="00000000" w:rsidRPr="00000000">
        <w:rPr>
          <w:rtl w:val="0"/>
        </w:rPr>
      </w:r>
    </w:p>
    <w:p w:rsidR="00000000" w:rsidDel="00000000" w:rsidP="00000000" w:rsidRDefault="00000000" w:rsidRPr="00000000" w14:paraId="0000029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9E">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Realizamos mediciones del Vpp recibido al variar la distancia entre los piezoeléctricos. Para esto seteamos el emisor en la onda senoidal de frecuencia característica para tener la mejor respuesta posible, fijamos el Vpp en 15 V y fuimos variando la distancia de los aparatos, haciendo un barrido extenso entre 5 y 50 cm yendo de a 5 cm, obteniendo el siguiente resultado:</w:t>
      </w:r>
    </w:p>
    <w:p w:rsidR="00000000" w:rsidDel="00000000" w:rsidP="00000000" w:rsidRDefault="00000000" w:rsidRPr="00000000" w14:paraId="0000029F">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240030</wp:posOffset>
            </wp:positionV>
            <wp:extent cx="3746710" cy="2781300"/>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746710" cy="2781300"/>
                    </a:xfrm>
                    <a:prstGeom prst="rect"/>
                    <a:ln/>
                  </pic:spPr>
                </pic:pic>
              </a:graphicData>
            </a:graphic>
          </wp:anchor>
        </w:drawing>
      </w:r>
    </w:p>
    <w:p w:rsidR="00000000" w:rsidDel="00000000" w:rsidP="00000000" w:rsidRDefault="00000000" w:rsidRPr="00000000" w14:paraId="000002A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AE">
      <w:pPr>
        <w:jc w:val="both"/>
        <w:rPr>
          <w:rFonts w:ascii="Garamond" w:cs="Garamond" w:eastAsia="Garamond" w:hAnsi="Garamond"/>
          <w:sz w:val="24"/>
          <w:szCs w:val="24"/>
        </w:rPr>
      </w:pPr>
      <w:r w:rsidDel="00000000" w:rsidR="00000000" w:rsidRPr="00000000">
        <w:rPr>
          <w:rtl w:val="0"/>
        </w:rPr>
      </w:r>
    </w:p>
    <w:tbl>
      <w:tblPr>
        <w:tblStyle w:val="Table24"/>
        <w:tblpPr w:leftFromText="180" w:rightFromText="180" w:topFromText="180" w:bottomFromText="180" w:vertAnchor="text" w:horzAnchor="text" w:tblpX="-119.05511811023622" w:tblpY="28.34645669291339"/>
        <w:tblW w:w="9014.173228346459"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4.173228346459"/>
        <w:tblGridChange w:id="0">
          <w:tblGrid>
            <w:gridCol w:w="9014.173228346459"/>
          </w:tblGrid>
        </w:tblGridChange>
      </w:tblGrid>
      <w:tr>
        <w:trPr>
          <w:cantSplit w:val="0"/>
          <w:tblHeader w:val="0"/>
        </w:trPr>
        <w:tc>
          <w:tcPr/>
          <w:p w:rsidR="00000000" w:rsidDel="00000000" w:rsidP="00000000" w:rsidRDefault="00000000" w:rsidRPr="00000000" w14:paraId="000002AF">
            <w:pPr>
              <w:jc w:val="center"/>
              <w:rPr>
                <w:rFonts w:ascii="Garamond" w:cs="Garamond" w:eastAsia="Garamond" w:hAnsi="Garamond"/>
                <w:sz w:val="24"/>
                <w:szCs w:val="24"/>
              </w:rPr>
            </w:pPr>
            <w:commentRangeStart w:id="17"/>
            <w:r w:rsidDel="00000000" w:rsidR="00000000" w:rsidRPr="00000000">
              <w:rPr>
                <w:rFonts w:ascii="Garamond" w:cs="Garamond" w:eastAsia="Garamond" w:hAnsi="Garamond"/>
                <w:b w:val="1"/>
                <w:i w:val="1"/>
                <w:sz w:val="20"/>
                <w:szCs w:val="20"/>
                <w:rtl w:val="0"/>
              </w:rPr>
              <w:t xml:space="preserve">Figura 14:</w:t>
            </w:r>
            <w:r w:rsidDel="00000000" w:rsidR="00000000" w:rsidRPr="00000000">
              <w:rPr>
                <w:rFonts w:ascii="Garamond" w:cs="Garamond" w:eastAsia="Garamond" w:hAnsi="Garamond"/>
                <w:sz w:val="20"/>
                <w:szCs w:val="20"/>
                <w:rtl w:val="0"/>
              </w:rPr>
              <w:t xml:space="preserve"> </w:t>
            </w:r>
            <w:commentRangeEnd w:id="17"/>
            <w:r w:rsidDel="00000000" w:rsidR="00000000" w:rsidRPr="00000000">
              <w:commentReference w:id="17"/>
            </w:r>
            <w:r w:rsidDel="00000000" w:rsidR="00000000" w:rsidRPr="00000000">
              <w:rPr>
                <w:rFonts w:ascii="Garamond" w:cs="Garamond" w:eastAsia="Garamond" w:hAnsi="Garamond"/>
                <w:sz w:val="20"/>
                <w:szCs w:val="20"/>
                <w:rtl w:val="0"/>
              </w:rPr>
              <w:t xml:space="preserve">Decaimiento de la amplitud a grandes distancias</w:t>
            </w:r>
            <w:r w:rsidDel="00000000" w:rsidR="00000000" w:rsidRPr="00000000">
              <w:rPr>
                <w:rtl w:val="0"/>
              </w:rPr>
            </w:r>
          </w:p>
        </w:tc>
      </w:tr>
    </w:tbl>
    <w:p w:rsidR="00000000" w:rsidDel="00000000" w:rsidP="00000000" w:rsidRDefault="00000000" w:rsidRPr="00000000" w14:paraId="000002B0">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Vemos mediante una comparación con algunos modelos de frente de onda posibles, que el decaimiento del Vpp recibido sigue una relación bastante similar a la de un frente de onda esférica, cayendo con el inverso de la distancia.</w:t>
      </w:r>
    </w:p>
    <w:p w:rsidR="00000000" w:rsidDel="00000000" w:rsidP="00000000" w:rsidRDefault="00000000" w:rsidRPr="00000000" w14:paraId="000002B1">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continuar hicimos un barrido más fino con distancias entre 10 y 30 mm yendo de a 3 mm. Para esto usamos un desplazador micrométrico sobre el cual montamos el receptor.</w:t>
      </w:r>
    </w:p>
    <w:p w:rsidR="00000000" w:rsidDel="00000000" w:rsidP="00000000" w:rsidRDefault="00000000" w:rsidRPr="00000000" w14:paraId="000002B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5">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1660688</wp:posOffset>
            </wp:positionH>
            <wp:positionV relativeFrom="paragraph">
              <wp:posOffset>114300</wp:posOffset>
            </wp:positionV>
            <wp:extent cx="2409825" cy="2448076"/>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409825" cy="2448076"/>
                    </a:xfrm>
                    <a:prstGeom prst="rect"/>
                    <a:ln/>
                  </pic:spPr>
                </pic:pic>
              </a:graphicData>
            </a:graphic>
          </wp:anchor>
        </w:drawing>
      </w:r>
    </w:p>
    <w:p w:rsidR="00000000" w:rsidDel="00000000" w:rsidP="00000000" w:rsidRDefault="00000000" w:rsidRPr="00000000" w14:paraId="000002B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B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3">
      <w:pPr>
        <w:jc w:val="both"/>
        <w:rPr>
          <w:rFonts w:ascii="Garamond" w:cs="Garamond" w:eastAsia="Garamond" w:hAnsi="Garamond"/>
          <w:sz w:val="24"/>
          <w:szCs w:val="24"/>
        </w:rPr>
      </w:pPr>
      <w:r w:rsidDel="00000000" w:rsidR="00000000" w:rsidRPr="00000000">
        <w:rPr>
          <w:rtl w:val="0"/>
        </w:rPr>
      </w:r>
    </w:p>
    <w:tbl>
      <w:tblPr>
        <w:tblStyle w:val="Table25"/>
        <w:tblpPr w:leftFromText="180" w:rightFromText="180" w:topFromText="180" w:bottomFromText="180" w:vertAnchor="text" w:horzAnchor="text" w:tblpX="-105" w:tblpY="0"/>
        <w:tblW w:w="90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2C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i w:val="1"/>
                <w:sz w:val="20"/>
                <w:szCs w:val="20"/>
                <w:rtl w:val="0"/>
              </w:rPr>
              <w:t xml:space="preserve">Figura 15:</w:t>
            </w:r>
            <w:r w:rsidDel="00000000" w:rsidR="00000000" w:rsidRPr="00000000">
              <w:rPr>
                <w:rFonts w:ascii="Garamond" w:cs="Garamond" w:eastAsia="Garamond" w:hAnsi="Garamond"/>
                <w:sz w:val="20"/>
                <w:szCs w:val="20"/>
                <w:rtl w:val="0"/>
              </w:rPr>
              <w:t xml:space="preserve"> Receptor montado sobre desplazador micrométrico</w:t>
            </w:r>
            <w:r w:rsidDel="00000000" w:rsidR="00000000" w:rsidRPr="00000000">
              <w:rPr>
                <w:rtl w:val="0"/>
              </w:rPr>
            </w:r>
          </w:p>
        </w:tc>
      </w:tr>
    </w:tbl>
    <w:p w:rsidR="00000000" w:rsidDel="00000000" w:rsidP="00000000" w:rsidRDefault="00000000" w:rsidRPr="00000000" w14:paraId="000002C5">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Observamos los siguientes resultados</w:t>
      </w:r>
      <w:r w:rsidDel="00000000" w:rsidR="00000000" w:rsidRPr="00000000">
        <w:rPr>
          <w:rFonts w:ascii="Garamond" w:cs="Garamond" w:eastAsia="Garamond" w:hAnsi="Garamond"/>
          <w:sz w:val="24"/>
          <w:szCs w:val="24"/>
          <w:rtl w:val="0"/>
        </w:rPr>
        <w:t xml:space="preserve">:</w:t>
      </w:r>
      <w:r w:rsidDel="00000000" w:rsidR="00000000" w:rsidRPr="00000000">
        <w:rPr>
          <w:rtl w:val="0"/>
        </w:rPr>
      </w:r>
    </w:p>
    <w:p w:rsidR="00000000" w:rsidDel="00000000" w:rsidP="00000000" w:rsidRDefault="00000000" w:rsidRPr="00000000" w14:paraId="000002C6">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114300</wp:posOffset>
            </wp:positionV>
            <wp:extent cx="3052763" cy="2313273"/>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3052763" cy="2313273"/>
                    </a:xfrm>
                    <a:prstGeom prst="rect"/>
                    <a:ln/>
                  </pic:spPr>
                </pic:pic>
              </a:graphicData>
            </a:graphic>
          </wp:anchor>
        </w:drawing>
      </w:r>
    </w:p>
    <w:p w:rsidR="00000000" w:rsidDel="00000000" w:rsidP="00000000" w:rsidRDefault="00000000" w:rsidRPr="00000000" w14:paraId="000002C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C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3">
      <w:pPr>
        <w:jc w:val="both"/>
        <w:rPr>
          <w:rFonts w:ascii="Garamond" w:cs="Garamond" w:eastAsia="Garamond" w:hAnsi="Garamond"/>
          <w:sz w:val="24"/>
          <w:szCs w:val="24"/>
        </w:rPr>
      </w:pPr>
      <w:r w:rsidDel="00000000" w:rsidR="00000000" w:rsidRPr="00000000">
        <w:rPr>
          <w:rtl w:val="0"/>
        </w:rPr>
      </w:r>
    </w:p>
    <w:tbl>
      <w:tblPr>
        <w:tblStyle w:val="Table26"/>
        <w:tblpPr w:leftFromText="180" w:rightFromText="180" w:topFromText="180" w:bottomFromText="180" w:vertAnchor="text" w:horzAnchor="text" w:tblpX="-120" w:tblpY="3.499999999912689"/>
        <w:tblW w:w="90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2D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b w:val="1"/>
                <w:i w:val="1"/>
                <w:sz w:val="20"/>
                <w:szCs w:val="20"/>
                <w:rtl w:val="0"/>
              </w:rPr>
              <w:t xml:space="preserve">Figura 16:</w:t>
            </w:r>
            <w:r w:rsidDel="00000000" w:rsidR="00000000" w:rsidRPr="00000000">
              <w:rPr>
                <w:rFonts w:ascii="Garamond" w:cs="Garamond" w:eastAsia="Garamond" w:hAnsi="Garamond"/>
                <w:sz w:val="20"/>
                <w:szCs w:val="20"/>
                <w:rtl w:val="0"/>
              </w:rPr>
              <w:t xml:space="preserve"> Decaimiento de la amplitud a distancias chicas</w:t>
            </w:r>
            <w:r w:rsidDel="00000000" w:rsidR="00000000" w:rsidRPr="00000000">
              <w:rPr>
                <w:rtl w:val="0"/>
              </w:rPr>
            </w:r>
          </w:p>
        </w:tc>
      </w:tr>
    </w:tbl>
    <w:p w:rsidR="00000000" w:rsidDel="00000000" w:rsidP="00000000" w:rsidRDefault="00000000" w:rsidRPr="00000000" w14:paraId="000002D5">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voltaje recibido decae de forma oscilante. Es decir, el valor general va disminuyendo a medida que alejamos el receptor, pero vuelve a crecer en intervalos. </w:t>
      </w:r>
      <w:commentRangeStart w:id="18"/>
      <w:r w:rsidDel="00000000" w:rsidR="00000000" w:rsidRPr="00000000">
        <w:rPr>
          <w:rFonts w:ascii="Garamond" w:cs="Garamond" w:eastAsia="Garamond" w:hAnsi="Garamond"/>
          <w:sz w:val="24"/>
          <w:szCs w:val="24"/>
          <w:rtl w:val="0"/>
        </w:rPr>
        <w:t xml:space="preserve">Esto puede estar siendo causado porque en la distancia de separación no cabe un múltiplo entero de la longitud de onda. </w:t>
      </w:r>
      <w:commentRangeEnd w:id="18"/>
      <w:r w:rsidDel="00000000" w:rsidR="00000000" w:rsidRPr="00000000">
        <w:commentReference w:id="18"/>
      </w:r>
      <w:r w:rsidDel="00000000" w:rsidR="00000000" w:rsidRPr="00000000">
        <w:rPr>
          <w:rFonts w:ascii="Garamond" w:cs="Garamond" w:eastAsia="Garamond" w:hAnsi="Garamond"/>
          <w:sz w:val="24"/>
          <w:szCs w:val="24"/>
          <w:rtl w:val="0"/>
        </w:rPr>
        <w:t xml:space="preserve">Podríamos evaluar la misma como la diferencia entre las distancias que corresponden a los picos de voltaje, es decir la distancia entre dichos picos, que corresponden a las distancias para las cuales entra un múltiplo de longitud de onda entera.</w:t>
      </w:r>
    </w:p>
    <w:p w:rsidR="00000000" w:rsidDel="00000000" w:rsidP="00000000" w:rsidRDefault="00000000" w:rsidRPr="00000000" w14:paraId="000002D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7">
      <w:pPr>
        <w:jc w:val="both"/>
        <w:rPr>
          <w:rFonts w:ascii="Garamond" w:cs="Garamond" w:eastAsia="Garamond" w:hAnsi="Garamond"/>
          <w:sz w:val="28"/>
          <w:szCs w:val="28"/>
          <w:u w:val="single"/>
        </w:rPr>
      </w:pPr>
      <w:r w:rsidDel="00000000" w:rsidR="00000000" w:rsidRPr="00000000">
        <w:rPr>
          <w:rtl w:val="0"/>
        </w:rPr>
      </w:r>
    </w:p>
    <w:p w:rsidR="00000000" w:rsidDel="00000000" w:rsidP="00000000" w:rsidRDefault="00000000" w:rsidRPr="00000000" w14:paraId="000002D8">
      <w:pPr>
        <w:jc w:val="both"/>
        <w:rPr>
          <w:rFonts w:ascii="Garamond" w:cs="Garamond" w:eastAsia="Garamond" w:hAnsi="Garamond"/>
          <w:sz w:val="28"/>
          <w:szCs w:val="28"/>
          <w:u w:val="single"/>
        </w:rPr>
      </w:pPr>
      <w:r w:rsidDel="00000000" w:rsidR="00000000" w:rsidRPr="00000000">
        <w:rPr>
          <w:rtl w:val="0"/>
        </w:rPr>
      </w:r>
    </w:p>
    <w:p w:rsidR="00000000" w:rsidDel="00000000" w:rsidP="00000000" w:rsidRDefault="00000000" w:rsidRPr="00000000" w14:paraId="000002D9">
      <w:pPr>
        <w:jc w:val="both"/>
        <w:rPr>
          <w:rFonts w:ascii="Garamond" w:cs="Garamond" w:eastAsia="Garamond" w:hAnsi="Garamond"/>
          <w:sz w:val="28"/>
          <w:szCs w:val="28"/>
          <w:u w:val="single"/>
        </w:rPr>
      </w:pPr>
      <w:r w:rsidDel="00000000" w:rsidR="00000000" w:rsidRPr="00000000">
        <w:rPr>
          <w:rtl w:val="0"/>
        </w:rPr>
      </w:r>
    </w:p>
    <w:p w:rsidR="00000000" w:rsidDel="00000000" w:rsidP="00000000" w:rsidRDefault="00000000" w:rsidRPr="00000000" w14:paraId="000002DA">
      <w:pPr>
        <w:jc w:val="both"/>
        <w:rPr>
          <w:rFonts w:ascii="Garamond" w:cs="Garamond" w:eastAsia="Garamond" w:hAnsi="Garamond"/>
          <w:sz w:val="24"/>
          <w:szCs w:val="24"/>
        </w:rPr>
      </w:pPr>
      <w:commentRangeStart w:id="19"/>
      <w:commentRangeStart w:id="20"/>
      <w:r w:rsidDel="00000000" w:rsidR="00000000" w:rsidRPr="00000000">
        <w:rPr>
          <w:rFonts w:ascii="Garamond" w:cs="Garamond" w:eastAsia="Garamond" w:hAnsi="Garamond"/>
          <w:sz w:val="28"/>
          <w:szCs w:val="28"/>
          <w:u w:val="single"/>
          <w:rtl w:val="0"/>
        </w:rPr>
        <w:t xml:space="preserve">Parte 3</w:t>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D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C">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Todavía usando la onda senoidal y la frecuencia característica del sistema, nos interesa medir las distancias de separación para las que la onda recibida sufre un desfase de múltiplos de 2</w:t>
      </w:r>
      <w:r w:rsidDel="00000000" w:rsidR="00000000" w:rsidRPr="00000000">
        <w:rPr>
          <w:rFonts w:ascii="Garamond" w:cs="Garamond" w:eastAsia="Garamond" w:hAnsi="Garamond"/>
          <w:sz w:val="24"/>
          <w:szCs w:val="24"/>
          <w:rtl w:val="0"/>
        </w:rPr>
        <w:t xml:space="preserve">π, ya que representa un desfase de una longitud de onda, es decir que esa distancia de separación medida equivale a la longitud de onda. Obtuvimos lo siguiente:</w:t>
      </w:r>
    </w:p>
    <w:p w:rsidR="00000000" w:rsidDel="00000000" w:rsidP="00000000" w:rsidRDefault="00000000" w:rsidRPr="00000000" w14:paraId="000002DD">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171450</wp:posOffset>
            </wp:positionV>
            <wp:extent cx="3067050" cy="2388347"/>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067050" cy="2388347"/>
                    </a:xfrm>
                    <a:prstGeom prst="rect"/>
                    <a:ln/>
                  </pic:spPr>
                </pic:pic>
              </a:graphicData>
            </a:graphic>
          </wp:anchor>
        </w:drawing>
      </w:r>
    </w:p>
    <w:p w:rsidR="00000000" w:rsidDel="00000000" w:rsidP="00000000" w:rsidRDefault="00000000" w:rsidRPr="00000000" w14:paraId="000002D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D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EA">
      <w:pPr>
        <w:jc w:val="both"/>
        <w:rPr>
          <w:rFonts w:ascii="Garamond" w:cs="Garamond" w:eastAsia="Garamond" w:hAnsi="Garamond"/>
          <w:sz w:val="24"/>
          <w:szCs w:val="24"/>
        </w:rPr>
      </w:pPr>
      <w:r w:rsidDel="00000000" w:rsidR="00000000" w:rsidRPr="00000000">
        <w:rPr>
          <w:rtl w:val="0"/>
        </w:rPr>
      </w:r>
    </w:p>
    <w:tbl>
      <w:tblPr>
        <w:tblStyle w:val="Table27"/>
        <w:tblpPr w:leftFromText="180" w:rightFromText="180" w:topFromText="180" w:bottomFromText="180" w:vertAnchor="text" w:horzAnchor="text" w:tblpX="-40" w:tblpY="0"/>
        <w:tblW w:w="90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2EB">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17:</w:t>
            </w:r>
            <w:r w:rsidDel="00000000" w:rsidR="00000000" w:rsidRPr="00000000">
              <w:rPr>
                <w:rFonts w:ascii="Garamond" w:cs="Garamond" w:eastAsia="Garamond" w:hAnsi="Garamond"/>
                <w:sz w:val="20"/>
                <w:szCs w:val="20"/>
                <w:rtl w:val="0"/>
              </w:rPr>
              <w:t xml:space="preserve"> Distancia separada vs. nro de longitudes de onda corridas, a 40.13 kHz</w:t>
            </w:r>
          </w:p>
        </w:tc>
      </w:tr>
    </w:tbl>
    <w:p w:rsidR="00000000" w:rsidDel="00000000" w:rsidP="00000000" w:rsidRDefault="00000000" w:rsidRPr="00000000" w14:paraId="000002EC">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Repetimos las mediciones para frecuencias de 38.13 kHz, 42.13 kHz y 55 kHz, es decir en el ancho de la campana de resonancia principal y en la segunda frecuencia característica, obteniendo:</w:t>
      </w:r>
    </w:p>
    <w:p w:rsidR="00000000" w:rsidDel="00000000" w:rsidP="00000000" w:rsidRDefault="00000000" w:rsidRPr="00000000" w14:paraId="000002ED">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242411</wp:posOffset>
            </wp:positionV>
            <wp:extent cx="3057525" cy="250533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057525" cy="2505330"/>
                    </a:xfrm>
                    <a:prstGeom prst="rect"/>
                    <a:ln/>
                  </pic:spPr>
                </pic:pic>
              </a:graphicData>
            </a:graphic>
          </wp:anchor>
        </w:drawing>
      </w:r>
    </w:p>
    <w:p w:rsidR="00000000" w:rsidDel="00000000" w:rsidP="00000000" w:rsidRDefault="00000000" w:rsidRPr="00000000" w14:paraId="000002EE">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171450</wp:posOffset>
            </wp:positionV>
            <wp:extent cx="2971800" cy="2443258"/>
            <wp:effectExtent b="0" l="0" r="0" t="0"/>
            <wp:wrapTopAndBottom distB="114300" distT="114300"/>
            <wp:docPr id="1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971800" cy="2443258"/>
                    </a:xfrm>
                    <a:prstGeom prst="rect"/>
                    <a:ln/>
                  </pic:spPr>
                </pic:pic>
              </a:graphicData>
            </a:graphic>
          </wp:anchor>
        </w:drawing>
      </w:r>
    </w:p>
    <w:p w:rsidR="00000000" w:rsidDel="00000000" w:rsidP="00000000" w:rsidRDefault="00000000" w:rsidRPr="00000000" w14:paraId="000002E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F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F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F2">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1308263</wp:posOffset>
            </wp:positionH>
            <wp:positionV relativeFrom="paragraph">
              <wp:posOffset>114300</wp:posOffset>
            </wp:positionV>
            <wp:extent cx="3114675" cy="2554217"/>
            <wp:effectExtent b="0" l="0" r="0" t="0"/>
            <wp:wrapTopAndBottom distB="114300" distT="114300"/>
            <wp:docPr id="3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3114675" cy="2554217"/>
                    </a:xfrm>
                    <a:prstGeom prst="rect"/>
                    <a:ln/>
                  </pic:spPr>
                </pic:pic>
              </a:graphicData>
            </a:graphic>
          </wp:anchor>
        </w:drawing>
      </w:r>
    </w:p>
    <w:p w:rsidR="00000000" w:rsidDel="00000000" w:rsidP="00000000" w:rsidRDefault="00000000" w:rsidRPr="00000000" w14:paraId="000002F3">
      <w:pPr>
        <w:jc w:val="both"/>
        <w:rPr>
          <w:rFonts w:ascii="Garamond" w:cs="Garamond" w:eastAsia="Garamond" w:hAnsi="Garamond"/>
          <w:sz w:val="24"/>
          <w:szCs w:val="24"/>
        </w:rPr>
      </w:pPr>
      <w:r w:rsidDel="00000000" w:rsidR="00000000" w:rsidRPr="00000000">
        <w:rPr>
          <w:rtl w:val="0"/>
        </w:rPr>
      </w:r>
    </w:p>
    <w:tbl>
      <w:tblPr>
        <w:tblStyle w:val="Table28"/>
        <w:tblpPr w:leftFromText="180" w:rightFromText="180" w:topFromText="180" w:bottomFromText="180" w:vertAnchor="text" w:horzAnchor="text" w:tblpX="-75" w:tblpY="0"/>
        <w:tblW w:w="90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2F4">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Figuras 18, 19 y 20:</w:t>
            </w:r>
            <w:r w:rsidDel="00000000" w:rsidR="00000000" w:rsidRPr="00000000">
              <w:rPr>
                <w:rFonts w:ascii="Garamond" w:cs="Garamond" w:eastAsia="Garamond" w:hAnsi="Garamond"/>
                <w:sz w:val="20"/>
                <w:szCs w:val="20"/>
                <w:rtl w:val="0"/>
              </w:rPr>
              <w:t xml:space="preserve"> Distancia separada vs. nro de longitudes de ondas corridas, a 38.13, 42.13 y 55 kHz respectivamente.</w:t>
            </w:r>
          </w:p>
        </w:tc>
      </w:tr>
    </w:tbl>
    <w:p w:rsidR="00000000" w:rsidDel="00000000" w:rsidP="00000000" w:rsidRDefault="00000000" w:rsidRPr="00000000" w14:paraId="000002F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F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obtuvieron las longitudes de onda (pendientes de cada ajuste), y con la fórmula v = </w:t>
      </w:r>
      <w:r w:rsidDel="00000000" w:rsidR="00000000" w:rsidRPr="00000000">
        <w:rPr>
          <w:rFonts w:ascii="Garamond" w:cs="Garamond" w:eastAsia="Garamond" w:hAnsi="Garamond"/>
          <w:sz w:val="24"/>
          <w:szCs w:val="24"/>
          <w:rtl w:val="0"/>
        </w:rPr>
        <w:t xml:space="preserve">λ*f podemos confeccionar la siguiente tabla:</w:t>
      </w:r>
    </w:p>
    <w:p w:rsidR="00000000" w:rsidDel="00000000" w:rsidP="00000000" w:rsidRDefault="00000000" w:rsidRPr="00000000" w14:paraId="000002F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F8">
      <w:pPr>
        <w:jc w:val="both"/>
        <w:rPr>
          <w:rFonts w:ascii="Garamond" w:cs="Garamond" w:eastAsia="Garamond" w:hAnsi="Garamond"/>
          <w:sz w:val="24"/>
          <w:szCs w:val="24"/>
        </w:rPr>
      </w:pPr>
      <w:r w:rsidDel="00000000" w:rsidR="00000000" w:rsidRPr="00000000">
        <w:rPr>
          <w:rtl w:val="0"/>
        </w:rPr>
      </w:r>
    </w:p>
    <w:tbl>
      <w:tblPr>
        <w:tblStyle w:val="Table29"/>
        <w:tblW w:w="6045.0" w:type="dxa"/>
        <w:jc w:val="left"/>
        <w:tblInd w:w="1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130"/>
        <w:gridCol w:w="1800"/>
        <w:tblGridChange w:id="0">
          <w:tblGrid>
            <w:gridCol w:w="2115"/>
            <w:gridCol w:w="213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Frecuencia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λ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v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38.13 ± 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0.9 ±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343.2 ± 19.7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40.13 ± 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0.87 ±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349.1 ± 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42.13 ± 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0.85 ±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358.1 ± 21.8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55 ± 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0.65 ±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357.5 ± 28.4</w:t>
            </w:r>
          </w:p>
        </w:tc>
      </w:tr>
    </w:tbl>
    <w:p w:rsidR="00000000" w:rsidDel="00000000" w:rsidP="00000000" w:rsidRDefault="00000000" w:rsidRPr="00000000" w14:paraId="0000030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0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0A">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Con el siguiente gráfico se ve más fácilmente que si bien pareciera en un principio que la velocidad del sonido varía según la frecuencia de la onda, los errores propagados al hacer cálculos con los datos medidos se vuelven grandes y los valores medidos están todos dentro del rango de confianza de las mediciones. Por esto diremos que el aire es un medio no dispersivo para las ondas de sonido.</w:t>
      </w:r>
    </w:p>
    <w:p w:rsidR="00000000" w:rsidDel="00000000" w:rsidP="00000000" w:rsidRDefault="00000000" w:rsidRPr="00000000" w14:paraId="0000030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0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0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0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0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2">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1157288</wp:posOffset>
            </wp:positionH>
            <wp:positionV relativeFrom="paragraph">
              <wp:posOffset>114300</wp:posOffset>
            </wp:positionV>
            <wp:extent cx="3214688" cy="2415209"/>
            <wp:effectExtent b="0" l="0" r="0" t="0"/>
            <wp:wrapSquare wrapText="bothSides" distB="114300" distT="114300" distL="114300" distR="114300"/>
            <wp:docPr id="2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3214688" cy="2415209"/>
                    </a:xfrm>
                    <a:prstGeom prst="rect"/>
                    <a:ln/>
                  </pic:spPr>
                </pic:pic>
              </a:graphicData>
            </a:graphic>
          </wp:anchor>
        </w:drawing>
      </w:r>
    </w:p>
    <w:p w:rsidR="00000000" w:rsidDel="00000000" w:rsidP="00000000" w:rsidRDefault="00000000" w:rsidRPr="00000000" w14:paraId="0000031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1F">
      <w:pPr>
        <w:jc w:val="both"/>
        <w:rPr>
          <w:rFonts w:ascii="Garamond" w:cs="Garamond" w:eastAsia="Garamond" w:hAnsi="Garamond"/>
          <w:sz w:val="24"/>
          <w:szCs w:val="24"/>
        </w:rPr>
      </w:pPr>
      <w:r w:rsidDel="00000000" w:rsidR="00000000" w:rsidRPr="00000000">
        <w:rPr>
          <w:rtl w:val="0"/>
        </w:rPr>
      </w:r>
    </w:p>
    <w:tbl>
      <w:tblPr>
        <w:tblStyle w:val="Table30"/>
        <w:tblpPr w:leftFromText="180" w:rightFromText="180" w:topFromText="180" w:bottomFromText="180" w:vertAnchor="text" w:horzAnchor="text" w:tblpX="-135" w:tblpY="0"/>
        <w:tblW w:w="90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320">
            <w:pPr>
              <w:widowControl w:val="0"/>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21:</w:t>
            </w:r>
            <w:r w:rsidDel="00000000" w:rsidR="00000000" w:rsidRPr="00000000">
              <w:rPr>
                <w:rFonts w:ascii="Garamond" w:cs="Garamond" w:eastAsia="Garamond" w:hAnsi="Garamond"/>
                <w:sz w:val="20"/>
                <w:szCs w:val="20"/>
                <w:rtl w:val="0"/>
              </w:rPr>
              <w:t xml:space="preserve"> Gráfico de las velocidades del sonido calculadas vs. las frecuencias a las que se calculó</w:t>
            </w:r>
          </w:p>
        </w:tc>
      </w:tr>
    </w:tbl>
    <w:p w:rsidR="00000000" w:rsidDel="00000000" w:rsidP="00000000" w:rsidRDefault="00000000" w:rsidRPr="00000000" w14:paraId="00000321">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 temperatura del día de las mediciones fue de 9.7°C y por lo tanto esperábamos obtener una velocidad de alrededor de 336.82 m/s, la cual está dentro de la mayoría de rangos de confianza, salvo en el de los 42.13 kHz. Para esta velocidad consideramos la fórmula v = 331 m/s + T * 0.6 m/s°C.</w:t>
      </w:r>
      <w:r w:rsidDel="00000000" w:rsidR="00000000" w:rsidRPr="00000000">
        <w:rPr>
          <w:rtl w:val="0"/>
        </w:rPr>
      </w:r>
    </w:p>
    <w:p w:rsidR="00000000" w:rsidDel="00000000" w:rsidP="00000000" w:rsidRDefault="00000000" w:rsidRPr="00000000" w14:paraId="0000032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6">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8">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C">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2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0">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1">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2">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3">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5">
      <w:pPr>
        <w:jc w:val="both"/>
        <w:rPr>
          <w:rFonts w:ascii="Garamond" w:cs="Garamond" w:eastAsia="Garamond" w:hAnsi="Garamon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6">
      <w:pPr>
        <w:jc w:val="both"/>
        <w:rPr>
          <w:rFonts w:ascii="Garamond" w:cs="Garamond" w:eastAsia="Garamond" w:hAnsi="Garamond"/>
          <w:b w:val="1"/>
          <w:sz w:val="32"/>
          <w:szCs w:val="32"/>
          <w:u w:val="single"/>
        </w:rPr>
      </w:pPr>
      <w:r w:rsidDel="00000000" w:rsidR="00000000" w:rsidRPr="00000000">
        <w:rPr>
          <w:rFonts w:ascii="Garamond" w:cs="Garamond" w:eastAsia="Garamond" w:hAnsi="Garamond"/>
          <w:b w:val="1"/>
          <w:sz w:val="32"/>
          <w:szCs w:val="32"/>
          <w:u w:val="single"/>
          <w:rtl w:val="0"/>
        </w:rPr>
        <w:t xml:space="preserve">Clase 4: viernes 19/09</w:t>
      </w:r>
    </w:p>
    <w:p w:rsidR="00000000" w:rsidDel="00000000" w:rsidP="00000000" w:rsidRDefault="00000000" w:rsidRPr="00000000" w14:paraId="0000033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3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Instrumentación del día:  </w:t>
      </w:r>
    </w:p>
    <w:p w:rsidR="00000000" w:rsidDel="00000000" w:rsidP="00000000" w:rsidRDefault="00000000" w:rsidRPr="00000000" w14:paraId="00000339">
      <w:pPr>
        <w:numPr>
          <w:ilvl w:val="0"/>
          <w:numId w:val="6"/>
        </w:numPr>
        <w:ind w:left="720" w:hanging="36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Generador de funciones, Tektronix </w:t>
      </w:r>
      <w:r w:rsidDel="00000000" w:rsidR="00000000" w:rsidRPr="00000000">
        <w:rPr>
          <w:rFonts w:ascii="Garamond" w:cs="Garamond" w:eastAsia="Garamond" w:hAnsi="Garamond"/>
          <w:sz w:val="24"/>
          <w:szCs w:val="24"/>
          <w:rtl w:val="0"/>
        </w:rPr>
        <w:t xml:space="preserve">AFG1022</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33A">
      <w:pPr>
        <w:numPr>
          <w:ilvl w:val="0"/>
          <w:numId w:val="6"/>
        </w:numPr>
        <w:ind w:left="720" w:hanging="36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Osciloscopio, Tektronix </w:t>
      </w:r>
      <w:r w:rsidDel="00000000" w:rsidR="00000000" w:rsidRPr="00000000">
        <w:rPr>
          <w:rFonts w:ascii="Garamond" w:cs="Garamond" w:eastAsia="Garamond" w:hAnsi="Garamond"/>
          <w:sz w:val="24"/>
          <w:szCs w:val="24"/>
          <w:rtl w:val="0"/>
        </w:rPr>
        <w:t xml:space="preserve">TBS</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1000C</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33B">
      <w:pPr>
        <w:numPr>
          <w:ilvl w:val="0"/>
          <w:numId w:val="6"/>
        </w:numPr>
        <w:ind w:left="720" w:hanging="36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Set de piezoeléctricos: dos emisores y un receptor.</w:t>
      </w:r>
    </w:p>
    <w:p w:rsidR="00000000" w:rsidDel="00000000" w:rsidP="00000000" w:rsidRDefault="00000000" w:rsidRPr="00000000" w14:paraId="0000033C">
      <w:pPr>
        <w:numPr>
          <w:ilvl w:val="0"/>
          <w:numId w:val="6"/>
        </w:numPr>
        <w:ind w:left="720" w:hanging="36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Un riel graduado (error instrumental de la mínima división ± 1 mm).</w:t>
      </w:r>
    </w:p>
    <w:p w:rsidR="00000000" w:rsidDel="00000000" w:rsidP="00000000" w:rsidRDefault="00000000" w:rsidRPr="00000000" w14:paraId="0000033D">
      <w:pPr>
        <w:numPr>
          <w:ilvl w:val="0"/>
          <w:numId w:val="6"/>
        </w:numPr>
        <w:ind w:left="720" w:hanging="36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Dos conectores BNC tipo T.</w:t>
      </w:r>
    </w:p>
    <w:p w:rsidR="00000000" w:rsidDel="00000000" w:rsidP="00000000" w:rsidRDefault="00000000" w:rsidRPr="00000000" w14:paraId="0000033E">
      <w:pPr>
        <w:numPr>
          <w:ilvl w:val="0"/>
          <w:numId w:val="6"/>
        </w:numPr>
        <w:ind w:left="720" w:hanging="36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Cuatro cables BNC-BNC machos.</w:t>
      </w:r>
    </w:p>
    <w:p w:rsidR="00000000" w:rsidDel="00000000" w:rsidP="00000000" w:rsidRDefault="00000000" w:rsidRPr="00000000" w14:paraId="0000033F">
      <w:pPr>
        <w:numPr>
          <w:ilvl w:val="0"/>
          <w:numId w:val="6"/>
        </w:numPr>
        <w:ind w:left="720" w:hanging="36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Cinta métrica de 5 m (error instrumental de la mínima división ± 0.1 cm).</w:t>
      </w:r>
    </w:p>
    <w:p w:rsidR="00000000" w:rsidDel="00000000" w:rsidP="00000000" w:rsidRDefault="00000000" w:rsidRPr="00000000" w14:paraId="00000340">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41">
      <w:pPr>
        <w:ind w:left="0"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Montaje experimental:</w:t>
      </w:r>
    </w:p>
    <w:p w:rsidR="00000000" w:rsidDel="00000000" w:rsidP="00000000" w:rsidRDefault="00000000" w:rsidRPr="00000000" w14:paraId="00000342">
      <w:pPr>
        <w:ind w:left="0" w:firstLine="0"/>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238125</wp:posOffset>
            </wp:positionV>
            <wp:extent cx="4612529" cy="3455566"/>
            <wp:effectExtent b="0" l="0" r="0" t="0"/>
            <wp:wrapTopAndBottom distB="114300" distT="114300"/>
            <wp:docPr id="12" name="image36.jpg"/>
            <a:graphic>
              <a:graphicData uri="http://schemas.openxmlformats.org/drawingml/2006/picture">
                <pic:pic>
                  <pic:nvPicPr>
                    <pic:cNvPr id="0" name="image36.jpg"/>
                    <pic:cNvPicPr preferRelativeResize="0"/>
                  </pic:nvPicPr>
                  <pic:blipFill>
                    <a:blip r:embed="rId42"/>
                    <a:srcRect b="0" l="0" r="0" t="0"/>
                    <a:stretch>
                      <a:fillRect/>
                    </a:stretch>
                  </pic:blipFill>
                  <pic:spPr>
                    <a:xfrm>
                      <a:off x="0" y="0"/>
                      <a:ext cx="4612529" cy="3455566"/>
                    </a:xfrm>
                    <a:prstGeom prst="rect"/>
                    <a:ln/>
                  </pic:spPr>
                </pic:pic>
              </a:graphicData>
            </a:graphic>
          </wp:anchor>
        </w:drawing>
      </w:r>
    </w:p>
    <w:p w:rsidR="00000000" w:rsidDel="00000000" w:rsidP="00000000" w:rsidRDefault="00000000" w:rsidRPr="00000000" w14:paraId="00000343">
      <w:pPr>
        <w:ind w:left="0" w:firstLine="0"/>
        <w:rPr>
          <w:rFonts w:ascii="Garamond" w:cs="Garamond" w:eastAsia="Garamond" w:hAnsi="Garamond"/>
          <w:sz w:val="24"/>
          <w:szCs w:val="24"/>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22:</w:t>
            </w:r>
            <w:r w:rsidDel="00000000" w:rsidR="00000000" w:rsidRPr="00000000">
              <w:rPr>
                <w:rFonts w:ascii="Garamond" w:cs="Garamond" w:eastAsia="Garamond" w:hAnsi="Garamond"/>
                <w:sz w:val="20"/>
                <w:szCs w:val="20"/>
                <w:rtl w:val="0"/>
              </w:rPr>
              <w:t xml:space="preserve"> Set experimental: GF, osciloscopio, receptor y dos emisores piezoeléctricos.</w:t>
            </w:r>
          </w:p>
        </w:tc>
      </w:tr>
    </w:tbl>
    <w:p w:rsidR="00000000" w:rsidDel="00000000" w:rsidP="00000000" w:rsidRDefault="00000000" w:rsidRPr="00000000" w14:paraId="00000345">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46">
      <w:pPr>
        <w:ind w:left="0"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experimento del día consistía en generar interferencia entre las ondas emitidas por ambos emisores y captar lo que recibe el receptor, sabiendo que, según los datos calculados previamente, la onda que emite nuestro piezoeléctrico emisor es de forma esférica, por lo que cada emisor reproduce una onda esférica que le llega al receptor, de esta forma el emisor recibirá la información de cada emisor, llegando a que en un punto las señales de cada emisor se superponen y al receptor le llega esta interferencia de información.</w:t>
      </w:r>
    </w:p>
    <w:p w:rsidR="00000000" w:rsidDel="00000000" w:rsidP="00000000" w:rsidRDefault="00000000" w:rsidRPr="00000000" w14:paraId="00000347">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48">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49">
      <w:pPr>
        <w:ind w:left="0" w:firstLine="0"/>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171450</wp:posOffset>
            </wp:positionV>
            <wp:extent cx="4062413" cy="3499654"/>
            <wp:effectExtent b="0" l="0" r="0" t="0"/>
            <wp:wrapTopAndBottom distB="114300" distT="114300"/>
            <wp:docPr id="14" name="image10.jpg"/>
            <a:graphic>
              <a:graphicData uri="http://schemas.openxmlformats.org/drawingml/2006/picture">
                <pic:pic>
                  <pic:nvPicPr>
                    <pic:cNvPr id="0" name="image10.jpg"/>
                    <pic:cNvPicPr preferRelativeResize="0"/>
                  </pic:nvPicPr>
                  <pic:blipFill>
                    <a:blip r:embed="rId43"/>
                    <a:srcRect b="0" l="0" r="0" t="0"/>
                    <a:stretch>
                      <a:fillRect/>
                    </a:stretch>
                  </pic:blipFill>
                  <pic:spPr>
                    <a:xfrm>
                      <a:off x="0" y="0"/>
                      <a:ext cx="4062413" cy="3499654"/>
                    </a:xfrm>
                    <a:prstGeom prst="rect"/>
                    <a:ln/>
                  </pic:spPr>
                </pic:pic>
              </a:graphicData>
            </a:graphic>
          </wp:anchor>
        </w:drawing>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23:</w:t>
            </w:r>
            <w:r w:rsidDel="00000000" w:rsidR="00000000" w:rsidRPr="00000000">
              <w:rPr>
                <w:rFonts w:ascii="Garamond" w:cs="Garamond" w:eastAsia="Garamond" w:hAnsi="Garamond"/>
                <w:sz w:val="20"/>
                <w:szCs w:val="20"/>
                <w:rtl w:val="0"/>
              </w:rPr>
              <w:t xml:space="preserve"> Forma en la que llegan las ondas emitidas al receptor y se observa el patrón de </w:t>
            </w:r>
            <w:r w:rsidDel="00000000" w:rsidR="00000000" w:rsidRPr="00000000">
              <w:rPr>
                <w:rFonts w:ascii="Garamond" w:cs="Garamond" w:eastAsia="Garamond" w:hAnsi="Garamond"/>
                <w:sz w:val="20"/>
                <w:szCs w:val="20"/>
                <w:rtl w:val="0"/>
              </w:rPr>
              <w:t xml:space="preserve">interferencia</w:t>
            </w:r>
            <w:r w:rsidDel="00000000" w:rsidR="00000000" w:rsidRPr="00000000">
              <w:rPr>
                <w:rFonts w:ascii="Garamond" w:cs="Garamond" w:eastAsia="Garamond" w:hAnsi="Garamond"/>
                <w:sz w:val="20"/>
                <w:szCs w:val="20"/>
                <w:rtl w:val="0"/>
              </w:rPr>
              <w:t xml:space="preserve">.</w:t>
            </w:r>
          </w:p>
        </w:tc>
      </w:tr>
    </w:tbl>
    <w:p w:rsidR="00000000" w:rsidDel="00000000" w:rsidP="00000000" w:rsidRDefault="00000000" w:rsidRPr="00000000" w14:paraId="0000034B">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4C">
      <w:pPr>
        <w:ind w:left="0"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 observar que efectivamente se superponen ambas ondas, podríamos observar la interferencia entre ambas al estar ambos emisores conectados al generador de funciones y captando estas dos señales con el osciloscopio y el receptor, y para poder observar de forma correcta esta interferencia se debería excitar al sistema en la frecuencia característica que corresponda a ambos piezoeléctricos emisores, aunque cada uno podría tener una frecuencia característica específica. Buscamos entonces una frecuencia de trabajo que corresponda a la intersección de las campanas de resonancia de ambos emisores piezoeléctricos. Además trabajaremos con el voltaje máximo que devuelva lecturas confiables según la calibración del par emisor-receptor.</w:t>
      </w:r>
    </w:p>
    <w:p w:rsidR="00000000" w:rsidDel="00000000" w:rsidP="00000000" w:rsidRDefault="00000000" w:rsidRPr="00000000" w14:paraId="0000034D">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4E">
      <w:pPr>
        <w:ind w:left="0" w:firstLine="0"/>
        <w:jc w:val="both"/>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Parte 1</w:t>
      </w:r>
      <w:r w:rsidDel="00000000" w:rsidR="00000000" w:rsidRPr="00000000">
        <w:rPr>
          <w:rtl w:val="0"/>
        </w:rPr>
      </w:r>
    </w:p>
    <w:p w:rsidR="00000000" w:rsidDel="00000000" w:rsidP="00000000" w:rsidRDefault="00000000" w:rsidRPr="00000000" w14:paraId="0000034F">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50">
      <w:pPr>
        <w:ind w:left="0"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Para esta primera parte se buscó la frecuencia a la que es apropiada setear el generador de funciones, la cuál es la frecuencia en la que ambas resonancias de ambos piezoeléctricos se juntan, para eso se fue conectando de a uno los piezoeléctricos emisores, ya que no queríamos observar interferencia sino los alrededores de la campana de resonancia que ya habíamos obtenido. Fijamos el generador de funciones a 15 Vpp, y variamos la frecuencia entre 39 y 40 kHz para cada piezoeléctrico emisor, observando que pasa a los alrededores de estos valores, notando que en torno a los 39 y 40 kHz se observa el pico de la campana de resonancia para cada emisor. Luego, se generó un gráfico con estos datos y observamos la intersección en la que ambas frecuencias se unen, usando esta cómo la frecuencia de trabajo para el par emisor-emisor en conjunto.</w:t>
      </w:r>
    </w:p>
    <w:p w:rsidR="00000000" w:rsidDel="00000000" w:rsidP="00000000" w:rsidRDefault="00000000" w:rsidRPr="00000000" w14:paraId="00000351">
      <w:pPr>
        <w:ind w:left="0" w:firstLine="0"/>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52">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161925</wp:posOffset>
            </wp:positionV>
            <wp:extent cx="3552825" cy="2698594"/>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552825" cy="26985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114300</wp:posOffset>
            </wp:positionV>
            <wp:extent cx="3549260" cy="2728913"/>
            <wp:effectExtent b="0" l="0" r="0" t="0"/>
            <wp:wrapTopAndBottom distB="114300" distT="114300"/>
            <wp:docPr id="1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549260" cy="2728913"/>
                    </a:xfrm>
                    <a:prstGeom prst="rect"/>
                    <a:ln/>
                  </pic:spPr>
                </pic:pic>
              </a:graphicData>
            </a:graphic>
          </wp:anchor>
        </w:drawing>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24 y 25:</w:t>
            </w:r>
            <w:r w:rsidDel="00000000" w:rsidR="00000000" w:rsidRPr="00000000">
              <w:rPr>
                <w:rFonts w:ascii="Garamond" w:cs="Garamond" w:eastAsia="Garamond" w:hAnsi="Garamond"/>
                <w:sz w:val="20"/>
                <w:szCs w:val="20"/>
                <w:rtl w:val="0"/>
              </w:rPr>
              <w:t xml:space="preserve"> Reconstrucción de la campana de resonancia de ambos emisores. Zoom de la intersección de la frecuencia característica para el par E-E.</w:t>
            </w:r>
          </w:p>
        </w:tc>
      </w:tr>
    </w:tbl>
    <w:p w:rsidR="00000000" w:rsidDel="00000000" w:rsidP="00000000" w:rsidRDefault="00000000" w:rsidRPr="00000000" w14:paraId="00000354">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55">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ve que la intersección de ambas campanas sucede en dos puntos, a frecuencia 40.013 kHz y a 40.64 kHz, pero viendo que para la segunda frecuencia de intersección no hay datos medidos tomarla sería sobreestimar los datos y que la curva a va tener esa forma, por esto mismo y más importante, porque queremos la frecuencia que produzca la mayor respuesta posible del sistema, tomaremos la intersección de las campanas en 40.013 kHz y, al tener datos allí, la tomamos como frecuencia de trabajo del par E-E.</w:t>
      </w:r>
    </w:p>
    <w:p w:rsidR="00000000" w:rsidDel="00000000" w:rsidP="00000000" w:rsidRDefault="00000000" w:rsidRPr="00000000" w14:paraId="0000035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 obtener la frecuencia característica del par E-E se setea al generador de funciones a un Vpp de 15 V y a una frecuencia de 40.013 kHz, con lo cual mediremos la interferencia del par E-E.</w:t>
      </w:r>
    </w:p>
    <w:p w:rsidR="00000000" w:rsidDel="00000000" w:rsidP="00000000" w:rsidRDefault="00000000" w:rsidRPr="00000000" w14:paraId="00000357">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58">
      <w:pPr>
        <w:jc w:val="both"/>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Parte 2</w:t>
      </w:r>
      <w:r w:rsidDel="00000000" w:rsidR="00000000" w:rsidRPr="00000000">
        <w:rPr>
          <w:rtl w:val="0"/>
        </w:rPr>
      </w:r>
    </w:p>
    <w:p w:rsidR="00000000" w:rsidDel="00000000" w:rsidP="00000000" w:rsidRDefault="00000000" w:rsidRPr="00000000" w14:paraId="0000035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5A">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Seteando el sistema con la frecuencia característica de los dos emisores, hicimos el experimento de medir la interferencia de tres formas: la primera a un L = 88.5 cm y un h = 8 cm, la segunda a un L = 81 cm y un h = 8 cm y la tercera a un L = 88.5 cm y un h = 10 cm, obteniendo así tres patrones de interferencia. Nuestro 0 del sistema fue ubicado a 30.2 cm de distancia del 0 del riel graduado, por lo que la medición de los máximos de interferencia las medimos teniendo en cuenta la ubicación del 0 nuestro.</w:t>
      </w:r>
    </w:p>
    <w:p w:rsidR="00000000" w:rsidDel="00000000" w:rsidP="00000000" w:rsidRDefault="00000000" w:rsidRPr="00000000" w14:paraId="0000035B">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En cada patrón pudimos detectar sus máximos y mínimos de interferencia, observando que, a una distancia mayor entre carcazas de ambos piezoeléctricos emisores, pudimos detectar un máximo más que en las otras dos mediciones.</w:t>
      </w:r>
    </w:p>
    <w:p w:rsidR="00000000" w:rsidDel="00000000" w:rsidP="00000000" w:rsidRDefault="00000000" w:rsidRPr="00000000" w14:paraId="0000035C">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4857750</wp:posOffset>
            </wp:positionV>
            <wp:extent cx="4958657" cy="2308844"/>
            <wp:effectExtent b="0" l="0" r="0" t="0"/>
            <wp:wrapTopAndBottom distB="114300" distT="114300"/>
            <wp:docPr id="23" name="image32.png"/>
            <a:graphic>
              <a:graphicData uri="http://schemas.openxmlformats.org/drawingml/2006/picture">
                <pic:pic>
                  <pic:nvPicPr>
                    <pic:cNvPr id="0" name="image32.png"/>
                    <pic:cNvPicPr preferRelativeResize="0"/>
                  </pic:nvPicPr>
                  <pic:blipFill>
                    <a:blip r:embed="rId46"/>
                    <a:srcRect b="0" l="226" r="226" t="0"/>
                    <a:stretch>
                      <a:fillRect/>
                    </a:stretch>
                  </pic:blipFill>
                  <pic:spPr>
                    <a:xfrm>
                      <a:off x="0" y="0"/>
                      <a:ext cx="4958657" cy="23088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2486894</wp:posOffset>
            </wp:positionV>
            <wp:extent cx="4857750" cy="2257425"/>
            <wp:effectExtent b="0" l="0" r="0" t="0"/>
            <wp:wrapTopAndBottom distB="114300" distT="114300"/>
            <wp:docPr id="33" name="image33.png"/>
            <a:graphic>
              <a:graphicData uri="http://schemas.openxmlformats.org/drawingml/2006/picture">
                <pic:pic>
                  <pic:nvPicPr>
                    <pic:cNvPr id="0" name="image33.png"/>
                    <pic:cNvPicPr preferRelativeResize="0"/>
                  </pic:nvPicPr>
                  <pic:blipFill>
                    <a:blip r:embed="rId47"/>
                    <a:srcRect b="0" l="128" r="128" t="0"/>
                    <a:stretch>
                      <a:fillRect/>
                    </a:stretch>
                  </pic:blipFill>
                  <pic:spPr>
                    <a:xfrm>
                      <a:off x="0" y="0"/>
                      <a:ext cx="4857750"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496768</wp:posOffset>
            </wp:positionH>
            <wp:positionV relativeFrom="paragraph">
              <wp:posOffset>118577</wp:posOffset>
            </wp:positionV>
            <wp:extent cx="4857750" cy="2262011"/>
            <wp:effectExtent b="0" l="0" r="0" t="0"/>
            <wp:wrapTopAndBottom distB="114300" distT="114300"/>
            <wp:docPr id="38" name="image34.png"/>
            <a:graphic>
              <a:graphicData uri="http://schemas.openxmlformats.org/drawingml/2006/picture">
                <pic:pic>
                  <pic:nvPicPr>
                    <pic:cNvPr id="0" name="image34.png"/>
                    <pic:cNvPicPr preferRelativeResize="0"/>
                  </pic:nvPicPr>
                  <pic:blipFill>
                    <a:blip r:embed="rId48"/>
                    <a:srcRect b="0" l="229" r="229" t="0"/>
                    <a:stretch>
                      <a:fillRect/>
                    </a:stretch>
                  </pic:blipFill>
                  <pic:spPr>
                    <a:xfrm>
                      <a:off x="0" y="0"/>
                      <a:ext cx="4857750" cy="2262011"/>
                    </a:xfrm>
                    <a:prstGeom prst="rect"/>
                    <a:ln/>
                  </pic:spPr>
                </pic:pic>
              </a:graphicData>
            </a:graphic>
          </wp:anchor>
        </w:drawing>
      </w:r>
    </w:p>
    <w:tbl>
      <w:tblPr>
        <w:tblStyle w:val="Table3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0"/>
                <w:szCs w:val="20"/>
              </w:rPr>
            </w:pPr>
            <w:r w:rsidDel="00000000" w:rsidR="00000000" w:rsidRPr="00000000">
              <w:rPr>
                <w:rFonts w:ascii="Garamond" w:cs="Garamond" w:eastAsia="Garamond" w:hAnsi="Garamond"/>
                <w:b w:val="1"/>
                <w:i w:val="1"/>
                <w:sz w:val="20"/>
                <w:szCs w:val="20"/>
                <w:rtl w:val="0"/>
              </w:rPr>
              <w:t xml:space="preserve">Figura 26, 27 y 28:</w:t>
            </w:r>
            <w:r w:rsidDel="00000000" w:rsidR="00000000" w:rsidRPr="00000000">
              <w:rPr>
                <w:rFonts w:ascii="Garamond" w:cs="Garamond" w:eastAsia="Garamond" w:hAnsi="Garamond"/>
                <w:sz w:val="20"/>
                <w:szCs w:val="20"/>
                <w:rtl w:val="0"/>
              </w:rPr>
              <w:t xml:space="preserve"> Patrones de interferencia en distintas configuraciones.</w:t>
            </w:r>
          </w:p>
        </w:tc>
      </w:tr>
    </w:tbl>
    <w:p w:rsidR="00000000" w:rsidDel="00000000" w:rsidP="00000000" w:rsidRDefault="00000000" w:rsidRPr="00000000" w14:paraId="0000035E">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5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60">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Sabiendo cómo es el patrón de interferencia realizamos un ajuste Spline, el cuál se ajusta a la geometría de los puntos </w:t>
      </w:r>
      <w:r w:rsidDel="00000000" w:rsidR="00000000" w:rsidRPr="00000000">
        <w:rPr>
          <w:rFonts w:ascii="Garamond" w:cs="Garamond" w:eastAsia="Garamond" w:hAnsi="Garamond"/>
          <w:color w:val="ff0000"/>
          <w:sz w:val="24"/>
          <w:szCs w:val="24"/>
          <w:rtl w:val="0"/>
        </w:rPr>
        <w:t xml:space="preserve">(este ajuste sinceramente no sabemos si está bien porque intenté ajustar con el módulo del coseno pero no podía hacer que se me ajusten los datos, si está bien este ajuste lo dejamos así pero sinó necesitaríamos ayuda para poder ajustar los datos con la curva que se debe, dejo el link del colab donde lo hice para que se pueda verificar de última </w:t>
      </w:r>
      <w:hyperlink r:id="rId49">
        <w:r w:rsidDel="00000000" w:rsidR="00000000" w:rsidRPr="00000000">
          <w:rPr>
            <w:rFonts w:ascii="Garamond" w:cs="Garamond" w:eastAsia="Garamond" w:hAnsi="Garamond"/>
            <w:color w:val="1155cc"/>
            <w:sz w:val="24"/>
            <w:szCs w:val="24"/>
            <w:u w:val="single"/>
            <w:rtl w:val="0"/>
          </w:rPr>
          <w:t xml:space="preserve">https://colab.research.google.com/drive/1jZCBBhVoF2PVGD4xMEyadRRcYyNldvx3?usp=drive_link</w:t>
        </w:r>
      </w:hyperlink>
      <w:r w:rsidDel="00000000" w:rsidR="00000000" w:rsidRPr="00000000">
        <w:rPr>
          <w:rFonts w:ascii="Garamond" w:cs="Garamond" w:eastAsia="Garamond" w:hAnsi="Garamond"/>
          <w:color w:val="ff0000"/>
          <w:sz w:val="24"/>
          <w:szCs w:val="24"/>
          <w:rtl w:val="0"/>
        </w:rPr>
        <w:t xml:space="preserve">)</w:t>
      </w:r>
      <w:r w:rsidDel="00000000" w:rsidR="00000000" w:rsidRPr="00000000">
        <w:rPr>
          <w:rFonts w:ascii="Garamond" w:cs="Garamond" w:eastAsia="Garamond" w:hAnsi="Garamond"/>
          <w:sz w:val="24"/>
          <w:szCs w:val="24"/>
          <w:rtl w:val="0"/>
        </w:rPr>
        <w:t xml:space="preserve">, y luego pudiendo detectar la posición de los máximos de interferencia para cada medición.</w:t>
      </w:r>
    </w:p>
    <w:p w:rsidR="00000000" w:rsidDel="00000000" w:rsidP="00000000" w:rsidRDefault="00000000" w:rsidRPr="00000000" w14:paraId="00000361">
      <w:pPr>
        <w:jc w:val="both"/>
        <w:rPr>
          <w:rFonts w:ascii="Garamond" w:cs="Garamond" w:eastAsia="Garamond" w:hAnsi="Garamond"/>
          <w:sz w:val="24"/>
          <w:szCs w:val="24"/>
        </w:rPr>
      </w:pPr>
      <w:r w:rsidDel="00000000" w:rsidR="00000000" w:rsidRPr="00000000">
        <w:rPr>
          <w:rtl w:val="0"/>
        </w:rPr>
      </w:r>
    </w:p>
    <w:tbl>
      <w:tblPr>
        <w:tblStyle w:val="Table35"/>
        <w:tblpPr w:leftFromText="180" w:rightFromText="180" w:topFromText="180" w:bottomFromText="180" w:vertAnchor="text" w:horzAnchor="text" w:tblpX="900" w:tblpY="0"/>
        <w:tblW w:w="6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950"/>
        <w:gridCol w:w="1875"/>
        <w:gridCol w:w="1890"/>
        <w:tblGridChange w:id="0">
          <w:tblGrid>
            <w:gridCol w:w="1200"/>
            <w:gridCol w:w="1950"/>
            <w:gridCol w:w="1875"/>
            <w:gridCol w:w="1890"/>
          </w:tblGrid>
        </w:tblGridChange>
      </w:tblGrid>
      <w:tr>
        <w:trPr>
          <w:cantSplit w:val="0"/>
          <w:trHeight w:val="477.8571428571429" w:hRule="atLeast"/>
          <w:tblHeader w:val="0"/>
        </w:trPr>
        <w:tc>
          <w:tcPr/>
          <w:p w:rsidR="00000000" w:rsidDel="00000000" w:rsidP="00000000" w:rsidRDefault="00000000" w:rsidRPr="00000000" w14:paraId="0000036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Máximos </w:t>
            </w:r>
          </w:p>
        </w:tc>
        <w:tc>
          <w:tcPr/>
          <w:p w:rsidR="00000000" w:rsidDel="00000000" w:rsidP="00000000" w:rsidRDefault="00000000" w:rsidRPr="00000000" w14:paraId="0000036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Posición M1</w:t>
            </w:r>
            <w:r w:rsidDel="00000000" w:rsidR="00000000" w:rsidRPr="00000000">
              <w:rPr>
                <w:rFonts w:ascii="Garamond" w:cs="Garamond" w:eastAsia="Garamond" w:hAnsi="Garamond"/>
                <w:sz w:val="24"/>
                <w:szCs w:val="24"/>
                <w:rtl w:val="0"/>
              </w:rPr>
              <w:t xml:space="preserve"> (cm)</w:t>
            </w:r>
          </w:p>
        </w:tc>
        <w:tc>
          <w:tcPr/>
          <w:p w:rsidR="00000000" w:rsidDel="00000000" w:rsidP="00000000" w:rsidRDefault="00000000" w:rsidRPr="00000000" w14:paraId="0000036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Posición M2 (cm)</w:t>
            </w:r>
          </w:p>
        </w:tc>
        <w:tc>
          <w:tcPr/>
          <w:p w:rsidR="00000000" w:rsidDel="00000000" w:rsidP="00000000" w:rsidRDefault="00000000" w:rsidRPr="00000000" w14:paraId="0000036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Posición M3 (cm)</w:t>
            </w:r>
          </w:p>
        </w:tc>
      </w:tr>
      <w:tr>
        <w:trPr>
          <w:cantSplit w:val="0"/>
          <w:trHeight w:val="477.8571428571429" w:hRule="atLeast"/>
          <w:tblHeader w:val="0"/>
        </w:trPr>
        <w:tc>
          <w:tcPr/>
          <w:p w:rsidR="00000000" w:rsidDel="00000000" w:rsidP="00000000" w:rsidRDefault="00000000" w:rsidRPr="00000000" w14:paraId="0000036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 = -3</w:t>
            </w:r>
          </w:p>
        </w:tc>
        <w:tc>
          <w:tcPr/>
          <w:p w:rsidR="00000000" w:rsidDel="00000000" w:rsidP="00000000" w:rsidRDefault="00000000" w:rsidRPr="00000000" w14:paraId="0000036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-25 </w:t>
            </w:r>
          </w:p>
        </w:tc>
        <w:tc>
          <w:tcPr/>
          <w:p w:rsidR="00000000" w:rsidDel="00000000" w:rsidP="00000000" w:rsidRDefault="00000000" w:rsidRPr="00000000" w14:paraId="0000036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-26</w:t>
            </w:r>
          </w:p>
        </w:tc>
        <w:tc>
          <w:tcPr/>
          <w:p w:rsidR="00000000" w:rsidDel="00000000" w:rsidP="00000000" w:rsidRDefault="00000000" w:rsidRPr="00000000" w14:paraId="0000036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r>
      <w:tr>
        <w:trPr>
          <w:cantSplit w:val="0"/>
          <w:trHeight w:val="477.8571428571429" w:hRule="atLeast"/>
          <w:tblHeader w:val="0"/>
        </w:trPr>
        <w:tc>
          <w:tcPr/>
          <w:p w:rsidR="00000000" w:rsidDel="00000000" w:rsidP="00000000" w:rsidRDefault="00000000" w:rsidRPr="00000000" w14:paraId="0000036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 = -2</w:t>
            </w:r>
          </w:p>
        </w:tc>
        <w:tc>
          <w:tcPr/>
          <w:p w:rsidR="00000000" w:rsidDel="00000000" w:rsidP="00000000" w:rsidRDefault="00000000" w:rsidRPr="00000000" w14:paraId="0000036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 </w:t>
            </w:r>
          </w:p>
        </w:tc>
        <w:tc>
          <w:tcPr/>
          <w:p w:rsidR="00000000" w:rsidDel="00000000" w:rsidP="00000000" w:rsidRDefault="00000000" w:rsidRPr="00000000" w14:paraId="0000036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p w:rsidR="00000000" w:rsidDel="00000000" w:rsidP="00000000" w:rsidRDefault="00000000" w:rsidRPr="00000000" w14:paraId="0000036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r>
      <w:tr>
        <w:trPr>
          <w:cantSplit w:val="0"/>
          <w:trHeight w:val="477.8571428571429" w:hRule="atLeast"/>
          <w:tblHeader w:val="0"/>
        </w:trPr>
        <w:tc>
          <w:tcPr/>
          <w:p w:rsidR="00000000" w:rsidDel="00000000" w:rsidP="00000000" w:rsidRDefault="00000000" w:rsidRPr="00000000" w14:paraId="0000036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 = -1</w:t>
            </w:r>
          </w:p>
        </w:tc>
        <w:tc>
          <w:tcPr/>
          <w:p w:rsidR="00000000" w:rsidDel="00000000" w:rsidP="00000000" w:rsidRDefault="00000000" w:rsidRPr="00000000" w14:paraId="0000036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p w:rsidR="00000000" w:rsidDel="00000000" w:rsidP="00000000" w:rsidRDefault="00000000" w:rsidRPr="00000000" w14:paraId="0000037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-7</w:t>
            </w:r>
          </w:p>
        </w:tc>
        <w:tc>
          <w:tcPr/>
          <w:p w:rsidR="00000000" w:rsidDel="00000000" w:rsidP="00000000" w:rsidRDefault="00000000" w:rsidRPr="00000000" w14:paraId="0000037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w:t>
            </w:r>
          </w:p>
        </w:tc>
      </w:tr>
      <w:tr>
        <w:trPr>
          <w:cantSplit w:val="0"/>
          <w:trHeight w:val="477.8571428571429" w:hRule="atLeast"/>
          <w:tblHeader w:val="0"/>
        </w:trPr>
        <w:tc>
          <w:tcPr/>
          <w:p w:rsidR="00000000" w:rsidDel="00000000" w:rsidP="00000000" w:rsidRDefault="00000000" w:rsidRPr="00000000" w14:paraId="0000037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 = 0 </w:t>
            </w:r>
          </w:p>
        </w:tc>
        <w:tc>
          <w:tcPr/>
          <w:p w:rsidR="00000000" w:rsidDel="00000000" w:rsidP="00000000" w:rsidRDefault="00000000" w:rsidRPr="00000000" w14:paraId="0000037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p w:rsidR="00000000" w:rsidDel="00000000" w:rsidP="00000000" w:rsidRDefault="00000000" w:rsidRPr="00000000" w14:paraId="0000037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p w:rsidR="00000000" w:rsidDel="00000000" w:rsidP="00000000" w:rsidRDefault="00000000" w:rsidRPr="00000000" w14:paraId="0000037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r>
      <w:tr>
        <w:trPr>
          <w:cantSplit w:val="0"/>
          <w:trHeight w:val="477.8571428571429" w:hRule="atLeast"/>
          <w:tblHeader w:val="0"/>
        </w:trPr>
        <w:tc>
          <w:tcPr/>
          <w:p w:rsidR="00000000" w:rsidDel="00000000" w:rsidP="00000000" w:rsidRDefault="00000000" w:rsidRPr="00000000" w14:paraId="0000037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 = 1</w:t>
            </w:r>
          </w:p>
        </w:tc>
        <w:tc>
          <w:tcPr/>
          <w:p w:rsidR="00000000" w:rsidDel="00000000" w:rsidP="00000000" w:rsidRDefault="00000000" w:rsidRPr="00000000" w14:paraId="0000037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p w:rsidR="00000000" w:rsidDel="00000000" w:rsidP="00000000" w:rsidRDefault="00000000" w:rsidRPr="00000000" w14:paraId="0000037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13</w:t>
            </w:r>
          </w:p>
        </w:tc>
        <w:tc>
          <w:tcPr/>
          <w:p w:rsidR="00000000" w:rsidDel="00000000" w:rsidP="00000000" w:rsidRDefault="00000000" w:rsidRPr="00000000" w14:paraId="0000037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w:t>
            </w:r>
          </w:p>
        </w:tc>
      </w:tr>
      <w:tr>
        <w:trPr>
          <w:cantSplit w:val="0"/>
          <w:trHeight w:val="477.8571428571429" w:hRule="atLeast"/>
          <w:tblHeader w:val="0"/>
        </w:trPr>
        <w:tc>
          <w:tcPr/>
          <w:p w:rsidR="00000000" w:rsidDel="00000000" w:rsidP="00000000" w:rsidRDefault="00000000" w:rsidRPr="00000000" w14:paraId="0000037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 = 2</w:t>
            </w:r>
          </w:p>
        </w:tc>
        <w:tc>
          <w:tcPr/>
          <w:p w:rsidR="00000000" w:rsidDel="00000000" w:rsidP="00000000" w:rsidRDefault="00000000" w:rsidRPr="00000000" w14:paraId="0000037B">
            <w:pPr>
              <w:widowControl w:val="0"/>
              <w:numPr>
                <w:ilvl w:val="0"/>
                <w:numId w:val="7"/>
              </w:numPr>
              <w:spacing w:line="240" w:lineRule="auto"/>
              <w:ind w:left="720" w:hanging="360"/>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7C">
            <w:pPr>
              <w:widowControl w:val="0"/>
              <w:numPr>
                <w:ilvl w:val="0"/>
                <w:numId w:val="3"/>
              </w:numPr>
              <w:spacing w:line="240" w:lineRule="auto"/>
              <w:ind w:left="720" w:hanging="360"/>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7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21</w:t>
            </w:r>
          </w:p>
        </w:tc>
      </w:tr>
    </w:tbl>
    <w:p w:rsidR="00000000" w:rsidDel="00000000" w:rsidP="00000000" w:rsidRDefault="00000000" w:rsidRPr="00000000" w14:paraId="0000037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7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4">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B">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 tener el valor de los m, tenemos que tener en cuenta que las mediciones fueron hechas con un instrumental que tiene un error asociado, tanto la cinta métrica cómo el riel graduado, al tener este error asociado se deben propagar los errores, para eso voy calcular esta propagación de error que de ahora en más la voy a llamar Δm, de las siguientes dos formas:</w:t>
      </w:r>
    </w:p>
    <w:p w:rsidR="00000000" w:rsidDel="00000000" w:rsidP="00000000" w:rsidRDefault="00000000" w:rsidRPr="00000000" w14:paraId="0000038C">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433388</wp:posOffset>
            </wp:positionH>
            <wp:positionV relativeFrom="paragraph">
              <wp:posOffset>200025</wp:posOffset>
            </wp:positionV>
            <wp:extent cx="4667250" cy="1151075"/>
            <wp:effectExtent b="0" l="0" r="0" t="0"/>
            <wp:wrapTopAndBottom distB="114300" distT="114300"/>
            <wp:docPr id="21" name="image31.png"/>
            <a:graphic>
              <a:graphicData uri="http://schemas.openxmlformats.org/drawingml/2006/picture">
                <pic:pic>
                  <pic:nvPicPr>
                    <pic:cNvPr id="0" name="image31.png"/>
                    <pic:cNvPicPr preferRelativeResize="0"/>
                  </pic:nvPicPr>
                  <pic:blipFill>
                    <a:blip r:embed="rId50"/>
                    <a:srcRect b="0" l="2357" r="2357" t="0"/>
                    <a:stretch>
                      <a:fillRect/>
                    </a:stretch>
                  </pic:blipFill>
                  <pic:spPr>
                    <a:xfrm>
                      <a:off x="0" y="0"/>
                      <a:ext cx="4667250" cy="1151075"/>
                    </a:xfrm>
                    <a:prstGeom prst="rect"/>
                    <a:ln/>
                  </pic:spPr>
                </pic:pic>
              </a:graphicData>
            </a:graphic>
          </wp:anchor>
        </w:drawing>
      </w:r>
    </w:p>
    <w:p w:rsidR="00000000" w:rsidDel="00000000" w:rsidP="00000000" w:rsidRDefault="00000000" w:rsidRPr="00000000" w14:paraId="0000038D">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8E">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valor que devuelve la ecuación (1) será un valor exacto, mientras que el valor de la ecuación (2) devolverá un valor que va a depender de que L&gt;&gt;h, lo cuál, observando la medición 1 y 2, esto se cumple, y con la medición 3 podríamos llegar a tener un número un poco distinto pero no tanto.</w:t>
      </w:r>
    </w:p>
    <w:p w:rsidR="00000000" w:rsidDel="00000000" w:rsidP="00000000" w:rsidRDefault="00000000" w:rsidRPr="00000000" w14:paraId="0000038F">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90">
      <w:pPr>
        <w:rPr>
          <w:rFonts w:ascii="Garamond" w:cs="Garamond" w:eastAsia="Garamond" w:hAnsi="Garamond"/>
          <w:sz w:val="24"/>
          <w:szCs w:val="24"/>
        </w:rPr>
      </w:pPr>
      <w:r w:rsidDel="00000000" w:rsidR="00000000" w:rsidRPr="00000000">
        <w:rPr>
          <w:rtl w:val="0"/>
        </w:rPr>
      </w:r>
    </w:p>
    <w:tbl>
      <w:tblPr>
        <w:tblStyle w:val="Table36"/>
        <w:tblW w:w="9795.0" w:type="dxa"/>
        <w:jc w:val="left"/>
        <w:tblInd w:w="-336.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58.9999999999995"/>
        <w:gridCol w:w="1371.0000000000005"/>
        <w:gridCol w:w="1335"/>
        <w:gridCol w:w="1410"/>
        <w:gridCol w:w="1425"/>
        <w:gridCol w:w="1470"/>
        <w:tblGridChange w:id="0">
          <w:tblGrid>
            <w:gridCol w:w="1425"/>
            <w:gridCol w:w="1358.9999999999995"/>
            <w:gridCol w:w="1371.0000000000005"/>
            <w:gridCol w:w="1335"/>
            <w:gridCol w:w="1410"/>
            <w:gridCol w:w="1425"/>
            <w:gridCol w:w="14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91">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Fórmula (1)</w:t>
            </w:r>
          </w:p>
        </w:tc>
        <w:tc>
          <w:tcPr>
            <w:shd w:fill="dd7e6b" w:val="clear"/>
            <w:tcMar>
              <w:top w:w="100.0" w:type="dxa"/>
              <w:left w:w="100.0" w:type="dxa"/>
              <w:bottom w:w="100.0" w:type="dxa"/>
              <w:right w:w="100.0" w:type="dxa"/>
            </w:tcMar>
            <w:vAlign w:val="top"/>
          </w:tcPr>
          <w:p w:rsidR="00000000" w:rsidDel="00000000" w:rsidP="00000000" w:rsidRDefault="00000000" w:rsidRPr="00000000" w14:paraId="00000392">
            <w:pPr>
              <w:jc w:val="center"/>
              <w:rPr>
                <w:rFonts w:ascii="Garamond" w:cs="Garamond" w:eastAsia="Garamond" w:hAnsi="Garamond"/>
                <w:sz w:val="24"/>
                <w:szCs w:val="24"/>
              </w:rPr>
            </w:pPr>
            <w:r w:rsidDel="00000000" w:rsidR="00000000" w:rsidRPr="00000000">
              <w:rPr>
                <w:rFonts w:ascii="Caudex" w:cs="Caudex" w:eastAsia="Caudex" w:hAnsi="Caudex"/>
                <w:sz w:val="24"/>
                <w:szCs w:val="24"/>
                <w:rtl w:val="0"/>
              </w:rPr>
              <w:t xml:space="preserve">yₘ M1 (cm)</w:t>
            </w:r>
          </w:p>
        </w:tc>
        <w:tc>
          <w:tcPr>
            <w:shd w:fill="dd7e6b" w:val="clear"/>
            <w:tcMar>
              <w:top w:w="100.0" w:type="dxa"/>
              <w:left w:w="100.0" w:type="dxa"/>
              <w:bottom w:w="100.0" w:type="dxa"/>
              <w:right w:w="100.0" w:type="dxa"/>
            </w:tcMar>
            <w:vAlign w:val="top"/>
          </w:tcPr>
          <w:p w:rsidR="00000000" w:rsidDel="00000000" w:rsidP="00000000" w:rsidRDefault="00000000" w:rsidRPr="00000000" w14:paraId="00000393">
            <w:pPr>
              <w:jc w:val="center"/>
              <w:rPr>
                <w:rFonts w:ascii="Garamond" w:cs="Garamond" w:eastAsia="Garamond" w:hAnsi="Garamond"/>
                <w:sz w:val="24"/>
                <w:szCs w:val="24"/>
              </w:rPr>
            </w:pPr>
            <w:r w:rsidDel="00000000" w:rsidR="00000000" w:rsidRPr="00000000">
              <w:rPr>
                <w:rFonts w:ascii="Caudex" w:cs="Caudex" w:eastAsia="Caudex" w:hAnsi="Caudex"/>
                <w:sz w:val="24"/>
                <w:szCs w:val="24"/>
                <w:rtl w:val="0"/>
              </w:rPr>
              <w:t xml:space="preserve">yₘ M2 (cm)</w:t>
            </w:r>
          </w:p>
        </w:tc>
        <w:tc>
          <w:tcPr>
            <w:shd w:fill="dd7e6b" w:val="clear"/>
            <w:tcMar>
              <w:top w:w="100.0" w:type="dxa"/>
              <w:left w:w="100.0" w:type="dxa"/>
              <w:bottom w:w="100.0" w:type="dxa"/>
              <w:right w:w="100.0" w:type="dxa"/>
            </w:tcMar>
            <w:vAlign w:val="top"/>
          </w:tcPr>
          <w:p w:rsidR="00000000" w:rsidDel="00000000" w:rsidP="00000000" w:rsidRDefault="00000000" w:rsidRPr="00000000" w14:paraId="00000394">
            <w:pPr>
              <w:jc w:val="center"/>
              <w:rPr>
                <w:rFonts w:ascii="Garamond" w:cs="Garamond" w:eastAsia="Garamond" w:hAnsi="Garamond"/>
                <w:sz w:val="24"/>
                <w:szCs w:val="24"/>
              </w:rPr>
            </w:pPr>
            <w:r w:rsidDel="00000000" w:rsidR="00000000" w:rsidRPr="00000000">
              <w:rPr>
                <w:rFonts w:ascii="Caudex" w:cs="Caudex" w:eastAsia="Caudex" w:hAnsi="Caudex"/>
                <w:sz w:val="24"/>
                <w:szCs w:val="24"/>
                <w:rtl w:val="0"/>
              </w:rPr>
              <w:t xml:space="preserve">yₘ M3 (cm)</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95">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Δm M1 (cm)</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96">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Δm M2 (cm)</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97">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Δm M3 (cm)</w:t>
            </w:r>
          </w:p>
        </w:tc>
      </w:tr>
      <w:tr>
        <w:trPr>
          <w:cantSplit w:val="0"/>
          <w:tblHeader w:val="0"/>
        </w:trPr>
        <w:tc>
          <w:tcPr>
            <w:shd w:fill="cccccc" w:val="clear"/>
          </w:tcPr>
          <w:p w:rsidR="00000000" w:rsidDel="00000000" w:rsidP="00000000" w:rsidRDefault="00000000" w:rsidRPr="00000000" w14:paraId="00000398">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9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-25 </w:t>
            </w:r>
          </w:p>
        </w:tc>
        <w:tc>
          <w:tcPr/>
          <w:p w:rsidR="00000000" w:rsidDel="00000000" w:rsidP="00000000" w:rsidRDefault="00000000" w:rsidRPr="00000000" w14:paraId="0000039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-26</w:t>
            </w:r>
          </w:p>
        </w:tc>
        <w:tc>
          <w:tcPr/>
          <w:p w:rsidR="00000000" w:rsidDel="00000000" w:rsidP="00000000" w:rsidRDefault="00000000" w:rsidRPr="00000000" w14:paraId="0000039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w:t>
            </w:r>
          </w:p>
        </w:tc>
      </w:tr>
      <w:tr>
        <w:trPr>
          <w:cantSplit w:val="0"/>
          <w:tblHeader w:val="0"/>
        </w:trPr>
        <w:tc>
          <w:tcPr>
            <w:shd w:fill="cccccc" w:val="clear"/>
          </w:tcPr>
          <w:p w:rsidR="00000000" w:rsidDel="00000000" w:rsidP="00000000" w:rsidRDefault="00000000" w:rsidRPr="00000000" w14:paraId="0000039F">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A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 </w:t>
            </w:r>
          </w:p>
        </w:tc>
        <w:tc>
          <w:tcPr/>
          <w:p w:rsidR="00000000" w:rsidDel="00000000" w:rsidP="00000000" w:rsidRDefault="00000000" w:rsidRPr="00000000" w14:paraId="000003A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p w:rsidR="00000000" w:rsidDel="00000000" w:rsidP="00000000" w:rsidRDefault="00000000" w:rsidRPr="00000000" w14:paraId="000003A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w:t>
            </w:r>
          </w:p>
        </w:tc>
      </w:tr>
      <w:tr>
        <w:trPr>
          <w:cantSplit w:val="0"/>
          <w:tblHeader w:val="0"/>
        </w:trPr>
        <w:tc>
          <w:tcPr>
            <w:shd w:fill="cccccc" w:val="clear"/>
          </w:tcPr>
          <w:p w:rsidR="00000000" w:rsidDel="00000000" w:rsidP="00000000" w:rsidRDefault="00000000" w:rsidRPr="00000000" w14:paraId="000003A6">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A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p w:rsidR="00000000" w:rsidDel="00000000" w:rsidP="00000000" w:rsidRDefault="00000000" w:rsidRPr="00000000" w14:paraId="000003A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-7</w:t>
            </w:r>
          </w:p>
        </w:tc>
        <w:tc>
          <w:tcPr/>
          <w:p w:rsidR="00000000" w:rsidDel="00000000" w:rsidP="00000000" w:rsidRDefault="00000000" w:rsidRPr="00000000" w14:paraId="000003A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w:t>
            </w:r>
          </w:p>
        </w:tc>
      </w:tr>
      <w:tr>
        <w:trPr>
          <w:cantSplit w:val="0"/>
          <w:tblHeader w:val="0"/>
        </w:trPr>
        <w:tc>
          <w:tcPr>
            <w:shd w:fill="cccccc" w:val="clear"/>
          </w:tcPr>
          <w:p w:rsidR="00000000" w:rsidDel="00000000" w:rsidP="00000000" w:rsidRDefault="00000000" w:rsidRPr="00000000" w14:paraId="000003AD">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A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p w:rsidR="00000000" w:rsidDel="00000000" w:rsidP="00000000" w:rsidRDefault="00000000" w:rsidRPr="00000000" w14:paraId="000003A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p w:rsidR="00000000" w:rsidDel="00000000" w:rsidP="00000000" w:rsidRDefault="00000000" w:rsidRPr="00000000" w14:paraId="000003B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0.22</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0.6</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ind w:lef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Garamond" w:cs="Garamond" w:eastAsia="Garamond" w:hAnsi="Garamond"/>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Garamond" w:cs="Garamond" w:eastAsia="Garamond" w:hAnsi="Garamond"/>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r>
    </w:tbl>
    <w:p w:rsidR="00000000" w:rsidDel="00000000" w:rsidP="00000000" w:rsidRDefault="00000000" w:rsidRPr="00000000" w14:paraId="000003C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C3">
      <w:pPr>
        <w:rPr>
          <w:rFonts w:ascii="Garamond" w:cs="Garamond" w:eastAsia="Garamond" w:hAnsi="Garamond"/>
          <w:sz w:val="24"/>
          <w:szCs w:val="24"/>
        </w:rPr>
      </w:pPr>
      <w:r w:rsidDel="00000000" w:rsidR="00000000" w:rsidRPr="00000000">
        <w:rPr>
          <w:rtl w:val="0"/>
        </w:rPr>
      </w:r>
    </w:p>
    <w:tbl>
      <w:tblPr>
        <w:tblStyle w:val="Table37"/>
        <w:tblW w:w="9795.0" w:type="dxa"/>
        <w:jc w:val="left"/>
        <w:tblInd w:w="-336.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58.9999999999995"/>
        <w:gridCol w:w="1371.0000000000005"/>
        <w:gridCol w:w="1335"/>
        <w:gridCol w:w="1410"/>
        <w:gridCol w:w="1425"/>
        <w:gridCol w:w="1470"/>
        <w:tblGridChange w:id="0">
          <w:tblGrid>
            <w:gridCol w:w="1425"/>
            <w:gridCol w:w="1358.9999999999995"/>
            <w:gridCol w:w="1371.0000000000005"/>
            <w:gridCol w:w="1335"/>
            <w:gridCol w:w="1410"/>
            <w:gridCol w:w="1425"/>
            <w:gridCol w:w="14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C4">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Fórmula (2)</w:t>
            </w:r>
          </w:p>
        </w:tc>
        <w:tc>
          <w:tcPr>
            <w:shd w:fill="dd7e6b" w:val="clear"/>
            <w:tcMar>
              <w:top w:w="100.0" w:type="dxa"/>
              <w:left w:w="100.0" w:type="dxa"/>
              <w:bottom w:w="100.0" w:type="dxa"/>
              <w:right w:w="100.0" w:type="dxa"/>
            </w:tcMar>
            <w:vAlign w:val="top"/>
          </w:tcPr>
          <w:p w:rsidR="00000000" w:rsidDel="00000000" w:rsidP="00000000" w:rsidRDefault="00000000" w:rsidRPr="00000000" w14:paraId="000003C5">
            <w:pPr>
              <w:jc w:val="center"/>
              <w:rPr>
                <w:rFonts w:ascii="Garamond" w:cs="Garamond" w:eastAsia="Garamond" w:hAnsi="Garamond"/>
                <w:sz w:val="24"/>
                <w:szCs w:val="24"/>
              </w:rPr>
            </w:pPr>
            <w:r w:rsidDel="00000000" w:rsidR="00000000" w:rsidRPr="00000000">
              <w:rPr>
                <w:rFonts w:ascii="Caudex" w:cs="Caudex" w:eastAsia="Caudex" w:hAnsi="Caudex"/>
                <w:sz w:val="24"/>
                <w:szCs w:val="24"/>
                <w:rtl w:val="0"/>
              </w:rPr>
              <w:t xml:space="preserve">yₘ M1 (cm)</w:t>
            </w:r>
          </w:p>
        </w:tc>
        <w:tc>
          <w:tcPr>
            <w:shd w:fill="dd7e6b" w:val="clear"/>
            <w:tcMar>
              <w:top w:w="100.0" w:type="dxa"/>
              <w:left w:w="100.0" w:type="dxa"/>
              <w:bottom w:w="100.0" w:type="dxa"/>
              <w:right w:w="100.0" w:type="dxa"/>
            </w:tcMar>
            <w:vAlign w:val="top"/>
          </w:tcPr>
          <w:p w:rsidR="00000000" w:rsidDel="00000000" w:rsidP="00000000" w:rsidRDefault="00000000" w:rsidRPr="00000000" w14:paraId="000003C6">
            <w:pPr>
              <w:jc w:val="center"/>
              <w:rPr>
                <w:rFonts w:ascii="Garamond" w:cs="Garamond" w:eastAsia="Garamond" w:hAnsi="Garamond"/>
                <w:sz w:val="24"/>
                <w:szCs w:val="24"/>
              </w:rPr>
            </w:pPr>
            <w:r w:rsidDel="00000000" w:rsidR="00000000" w:rsidRPr="00000000">
              <w:rPr>
                <w:rFonts w:ascii="Caudex" w:cs="Caudex" w:eastAsia="Caudex" w:hAnsi="Caudex"/>
                <w:sz w:val="24"/>
                <w:szCs w:val="24"/>
                <w:rtl w:val="0"/>
              </w:rPr>
              <w:t xml:space="preserve">yₘ M2 (cm)</w:t>
            </w:r>
          </w:p>
        </w:tc>
        <w:tc>
          <w:tcPr>
            <w:shd w:fill="dd7e6b" w:val="clear"/>
            <w:tcMar>
              <w:top w:w="100.0" w:type="dxa"/>
              <w:left w:w="100.0" w:type="dxa"/>
              <w:bottom w:w="100.0" w:type="dxa"/>
              <w:right w:w="100.0" w:type="dxa"/>
            </w:tcMar>
            <w:vAlign w:val="top"/>
          </w:tcPr>
          <w:p w:rsidR="00000000" w:rsidDel="00000000" w:rsidP="00000000" w:rsidRDefault="00000000" w:rsidRPr="00000000" w14:paraId="000003C7">
            <w:pPr>
              <w:jc w:val="center"/>
              <w:rPr>
                <w:rFonts w:ascii="Garamond" w:cs="Garamond" w:eastAsia="Garamond" w:hAnsi="Garamond"/>
                <w:sz w:val="24"/>
                <w:szCs w:val="24"/>
              </w:rPr>
            </w:pPr>
            <w:r w:rsidDel="00000000" w:rsidR="00000000" w:rsidRPr="00000000">
              <w:rPr>
                <w:rFonts w:ascii="Caudex" w:cs="Caudex" w:eastAsia="Caudex" w:hAnsi="Caudex"/>
                <w:sz w:val="24"/>
                <w:szCs w:val="24"/>
                <w:rtl w:val="0"/>
              </w:rPr>
              <w:t xml:space="preserve">yₘ M3 (cm)</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C8">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Δm M1 (cm)</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C9">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Δm M2 (cm)</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CA">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Δm M3 (cm)</w:t>
            </w:r>
          </w:p>
        </w:tc>
      </w:tr>
      <w:tr>
        <w:trPr>
          <w:cantSplit w:val="0"/>
          <w:tblHeader w:val="0"/>
        </w:trPr>
        <w:tc>
          <w:tcPr>
            <w:shd w:fill="cccccc" w:val="clear"/>
          </w:tcPr>
          <w:p w:rsidR="00000000" w:rsidDel="00000000" w:rsidP="00000000" w:rsidRDefault="00000000" w:rsidRPr="00000000" w14:paraId="000003CB">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C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-25 </w:t>
            </w:r>
          </w:p>
        </w:tc>
        <w:tc>
          <w:tcPr/>
          <w:p w:rsidR="00000000" w:rsidDel="00000000" w:rsidP="00000000" w:rsidRDefault="00000000" w:rsidRPr="00000000" w14:paraId="000003C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-26</w:t>
            </w:r>
          </w:p>
        </w:tc>
        <w:tc>
          <w:tcPr/>
          <w:p w:rsidR="00000000" w:rsidDel="00000000" w:rsidP="00000000" w:rsidRDefault="00000000" w:rsidRPr="00000000" w14:paraId="000003C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w:t>
            </w:r>
          </w:p>
        </w:tc>
      </w:tr>
      <w:tr>
        <w:trPr>
          <w:cantSplit w:val="0"/>
          <w:tblHeader w:val="0"/>
        </w:trPr>
        <w:tc>
          <w:tcPr>
            <w:shd w:fill="cccccc" w:val="clear"/>
          </w:tcPr>
          <w:p w:rsidR="00000000" w:rsidDel="00000000" w:rsidP="00000000" w:rsidRDefault="00000000" w:rsidRPr="00000000" w14:paraId="000003D2">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D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-16 </w:t>
            </w:r>
          </w:p>
        </w:tc>
        <w:tc>
          <w:tcPr/>
          <w:p w:rsidR="00000000" w:rsidDel="00000000" w:rsidP="00000000" w:rsidRDefault="00000000" w:rsidRPr="00000000" w14:paraId="000003D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-14</w:t>
            </w:r>
          </w:p>
        </w:tc>
        <w:tc>
          <w:tcPr/>
          <w:p w:rsidR="00000000" w:rsidDel="00000000" w:rsidP="00000000" w:rsidRDefault="00000000" w:rsidRPr="00000000" w14:paraId="000003D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-0.7</w:t>
            </w:r>
          </w:p>
        </w:tc>
      </w:tr>
      <w:tr>
        <w:trPr>
          <w:cantSplit w:val="0"/>
          <w:tblHeader w:val="0"/>
        </w:trPr>
        <w:tc>
          <w:tcPr>
            <w:shd w:fill="cccccc" w:val="clear"/>
          </w:tcPr>
          <w:p w:rsidR="00000000" w:rsidDel="00000000" w:rsidP="00000000" w:rsidRDefault="00000000" w:rsidRPr="00000000" w14:paraId="000003D9">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D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-6</w:t>
            </w:r>
          </w:p>
        </w:tc>
        <w:tc>
          <w:tcPr/>
          <w:p w:rsidR="00000000" w:rsidDel="00000000" w:rsidP="00000000" w:rsidRDefault="00000000" w:rsidRPr="00000000" w14:paraId="000003D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-7</w:t>
            </w:r>
          </w:p>
        </w:tc>
        <w:tc>
          <w:tcPr/>
          <w:p w:rsidR="00000000" w:rsidDel="00000000" w:rsidP="00000000" w:rsidRDefault="00000000" w:rsidRPr="00000000" w14:paraId="000003D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w:t>
            </w:r>
          </w:p>
        </w:tc>
      </w:tr>
      <w:tr>
        <w:trPr>
          <w:cantSplit w:val="0"/>
          <w:tblHeader w:val="0"/>
        </w:trPr>
        <w:tc>
          <w:tcPr>
            <w:shd w:fill="cccccc" w:val="clear"/>
          </w:tcPr>
          <w:p w:rsidR="00000000" w:rsidDel="00000000" w:rsidP="00000000" w:rsidRDefault="00000000" w:rsidRPr="00000000" w14:paraId="000003E0">
            <w:pPr>
              <w:widowControl w:val="0"/>
              <w:spacing w:line="240" w:lineRule="auto"/>
              <w:jc w:val="center"/>
              <w:rPr>
                <w:rFonts w:ascii="Garamond" w:cs="Garamond" w:eastAsia="Garamond" w:hAnsi="Garamond"/>
                <w:sz w:val="24"/>
                <w:szCs w:val="24"/>
              </w:rPr>
            </w:pPr>
            <w:r w:rsidDel="00000000" w:rsidR="00000000" w:rsidRPr="00000000">
              <w:rPr>
                <w:rtl w:val="0"/>
              </w:rPr>
            </w:r>
          </w:p>
        </w:tc>
        <w:tc>
          <w:tcPr/>
          <w:p w:rsidR="00000000" w:rsidDel="00000000" w:rsidP="00000000" w:rsidRDefault="00000000" w:rsidRPr="00000000" w14:paraId="000003E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p w:rsidR="00000000" w:rsidDel="00000000" w:rsidP="00000000" w:rsidRDefault="00000000" w:rsidRPr="00000000" w14:paraId="000003E2">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w:t>
            </w:r>
          </w:p>
        </w:tc>
        <w:tc>
          <w:tcPr/>
          <w:p w:rsidR="00000000" w:rsidDel="00000000" w:rsidP="00000000" w:rsidRDefault="00000000" w:rsidRPr="00000000" w14:paraId="000003E3">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0.22</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0.61</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ind w:left="720" w:firstLine="0"/>
              <w:jc w:val="center"/>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numPr>
                <w:ilvl w:val="0"/>
                <w:numId w:val="4"/>
              </w:numPr>
              <w:spacing w:line="240" w:lineRule="auto"/>
              <w:ind w:left="720" w:hanging="360"/>
              <w:jc w:val="center"/>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numPr>
                <w:ilvl w:val="0"/>
                <w:numId w:val="1"/>
              </w:numPr>
              <w:spacing w:line="240" w:lineRule="auto"/>
              <w:ind w:left="720" w:hanging="360"/>
              <w:jc w:val="center"/>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1.2</w:t>
            </w:r>
          </w:p>
        </w:tc>
      </w:tr>
    </w:tbl>
    <w:p w:rsidR="00000000" w:rsidDel="00000000" w:rsidP="00000000" w:rsidRDefault="00000000" w:rsidRPr="00000000" w14:paraId="000003F5">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F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Observando los valores obtenidos podemos afirmar que la fórmula (1) y (2) dan valores cercanos para las tres mediciones, por lo que la aproximación de que L&gt;&gt;h está bien tomada para los 3 casos. </w:t>
      </w:r>
    </w:p>
    <w:p w:rsidR="00000000" w:rsidDel="00000000" w:rsidP="00000000" w:rsidRDefault="00000000" w:rsidRPr="00000000" w14:paraId="000003F7">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Otros datos que podemos sacar es, mediante los máximos obtenidos y sabiendo la distancia entre cada uno, se puede calcular la longitud de onda recibida, para eso vamos a utilizar la siguiente ecuación:</w:t>
      </w:r>
      <w:r w:rsidDel="00000000" w:rsidR="00000000" w:rsidRPr="00000000">
        <w:drawing>
          <wp:anchor allowOverlap="1" behindDoc="0" distB="114300" distT="114300" distL="114300" distR="114300" hidden="0" layoutInCell="1" locked="0" relativeHeight="0" simplePos="0">
            <wp:simplePos x="0" y="0"/>
            <wp:positionH relativeFrom="column">
              <wp:posOffset>81916</wp:posOffset>
            </wp:positionH>
            <wp:positionV relativeFrom="paragraph">
              <wp:posOffset>704850</wp:posOffset>
            </wp:positionV>
            <wp:extent cx="1430655" cy="807204"/>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1430655" cy="807204"/>
                    </a:xfrm>
                    <a:prstGeom prst="rect"/>
                    <a:ln/>
                  </pic:spPr>
                </pic:pic>
              </a:graphicData>
            </a:graphic>
          </wp:anchor>
        </w:drawing>
      </w:r>
    </w:p>
    <w:p w:rsidR="00000000" w:rsidDel="00000000" w:rsidP="00000000" w:rsidRDefault="00000000" w:rsidRPr="00000000" w14:paraId="000003F8">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donde teniendo en cuenta la relación lineal que podemos llegar a encontrar entre Δm y m, podemos hacer un ajuste lineal, sabiendo que la pendiente de la recta será la longitud de onda.</w:t>
      </w:r>
    </w:p>
    <w:p w:rsidR="00000000" w:rsidDel="00000000" w:rsidP="00000000" w:rsidRDefault="00000000" w:rsidRPr="00000000" w14:paraId="000003F9">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FA">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FB">
      <w:pPr>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3FC">
      <w:pPr>
        <w:jc w:val="both"/>
        <w:rPr>
          <w:rFonts w:ascii="Garamond" w:cs="Garamond" w:eastAsia="Garamond" w:hAnsi="Garamond"/>
          <w:color w:val="ff0000"/>
          <w:sz w:val="24"/>
          <w:szCs w:val="24"/>
        </w:rPr>
      </w:pPr>
      <w:r w:rsidDel="00000000" w:rsidR="00000000" w:rsidRPr="00000000">
        <w:rPr>
          <w:rFonts w:ascii="Garamond" w:cs="Garamond" w:eastAsia="Garamond" w:hAnsi="Garamond"/>
          <w:color w:val="ff0000"/>
          <w:sz w:val="24"/>
          <w:szCs w:val="24"/>
          <w:rtl w:val="0"/>
        </w:rPr>
        <w:t xml:space="preserve">ya tengo los datos de la regresión lineal, tengo dudas de la pendiente y de calcular la longitud de onda con la interfranja, porque lo hice así por arriba (creo) y me da muy distinto. </w:t>
      </w:r>
    </w:p>
    <w:p w:rsidR="00000000" w:rsidDel="00000000" w:rsidP="00000000" w:rsidRDefault="00000000" w:rsidRPr="00000000" w14:paraId="000003FD">
      <w:pPr>
        <w:jc w:val="both"/>
        <w:rPr>
          <w:rFonts w:ascii="Garamond" w:cs="Garamond" w:eastAsia="Garamond" w:hAnsi="Garamond"/>
          <w:color w:val="ff0000"/>
          <w:sz w:val="24"/>
          <w:szCs w:val="24"/>
        </w:rPr>
      </w:pPr>
      <w:r w:rsidDel="00000000" w:rsidR="00000000" w:rsidRPr="00000000">
        <w:rPr>
          <w:rFonts w:ascii="Garamond" w:cs="Garamond" w:eastAsia="Garamond" w:hAnsi="Garamond"/>
          <w:color w:val="ff0000"/>
          <w:sz w:val="24"/>
          <w:szCs w:val="24"/>
          <w:rtl w:val="0"/>
        </w:rPr>
        <w:t xml:space="preserve">solo falta consultar esto, después ya está todo.</w:t>
      </w:r>
      <w:r w:rsidDel="00000000" w:rsidR="00000000" w:rsidRPr="00000000">
        <w:rPr>
          <w:rtl w:val="0"/>
        </w:rPr>
      </w:r>
    </w:p>
    <w:sectPr>
      <w:footerReference r:id="rId5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onzalo Giordano" w:id="19" w:date="2025-09-16T21:43:4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Muy bien</w:t>
      </w:r>
    </w:p>
  </w:comment>
  <w:comment w:author="Gonzalo Giordano" w:id="20" w:date="2025-09-16T21:44:2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poner la velocidad obtenida para cada frecuencia</w:t>
      </w:r>
    </w:p>
  </w:comment>
  <w:comment w:author="Gonzalo Giordano" w:id="6" w:date="2025-09-04T13:52:53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Agreguen las figuras de las actividades faltantes, pulso y serie de fourier</w:t>
      </w:r>
    </w:p>
  </w:comment>
  <w:comment w:author="agustina peralta" w:id="7" w:date="2025-09-04T14:08:47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las otras dos actividades llegamos a tomar 3 medidas del pulso nada más, ibamos a hacerlo mañana</w:t>
      </w:r>
    </w:p>
  </w:comment>
  <w:comment w:author="Gonzalo Giordano" w:id="8" w:date="2025-09-04T14:16:52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 oka, en ese caso pueden escribir eso mismo que pusiste en la respuesta.</w:t>
      </w:r>
    </w:p>
  </w:comment>
  <w:comment w:author="Gonzalo Giordano" w:id="2" w:date="2025-09-04T13:45:08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el ajuste, como comentarios más de forma, pondría ambos ejes en Volts algo como xlabel: Emisor [V] ylabel: Receptor [V].</w:t>
      </w:r>
    </w:p>
  </w:comment>
  <w:comment w:author="Gonzalo Giordano" w:id="12" w:date="2025-09-11T15:32:13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donde salen estos valore?</w:t>
      </w:r>
    </w:p>
  </w:comment>
  <w:comment w:author="agustina peralta" w:id="13" w:date="2025-09-16T17:11:42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la frecuencia máxima que nos dió el código cuando reconstruyó la campana de resonancia con ese error estimado</w:t>
      </w:r>
    </w:p>
  </w:comment>
  <w:comment w:author="agustina peralta" w:id="14" w:date="2025-09-16T17:18:5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esto también tenía una duda de si con una sola de las mediciones que sacamos con ell pendrive essuficiente para reconstruir la campana de resonancia, porque noté que a Miguel en el PDF le quedó con el máximo más marcado, es un detallito pero por ahí no jode</w:t>
      </w:r>
    </w:p>
  </w:comment>
  <w:comment w:author="Gonzalo Giordano" w:id="15" w:date="2025-09-16T21:34:45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Claro, yo me refería a aclarar cual es el algoritmo para la determinación del valor y el error. Por lo que veo el error se tomó del paso en frecuencia. Otra alternativa es calcular el ancho a mitad altura, que me parece que es más representativo si la pregunta es: cuál es la frecuencia de resonancia del sistema? Pero se puede discutir.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este análisis es para una única distancia. Las respuestas en frecuencia de los equipos del laboratorio son muy variadas, la suya es una típica, no se preocupen!</w:t>
      </w:r>
    </w:p>
  </w:comment>
  <w:comment w:author="Gonzalo Giordano" w:id="4" w:date="2025-09-11T14:55:4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Estuve pensando y creo que sumado al comportamiento esperado de la fase esperable por el forzado hay algo espacial. Mañana podemos discutirlo con Migue si hay tiempo</w:t>
      </w:r>
    </w:p>
  </w:comment>
  <w:comment w:author="Gonzalo Giordano" w:id="9" w:date="2025-09-11T15:20:25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w:t>
      </w:r>
    </w:p>
  </w:comment>
  <w:comment w:author="Gonzalo Giordano" w:id="11" w:date="2025-09-11T15:30:42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Grafiquen distancia vs tiempo</w:t>
      </w:r>
    </w:p>
  </w:comment>
  <w:comment w:author="Miguel Trejo" w:id="0" w:date="2025-08-27T01:43:59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uno de uds me pregunto en el foro por los errores. Deben estar mal calculados por que no pueden ser tan grandes, en el foro les explique como vas los errores del multímetro para frecuencias grandes, no es complicado. Lo podemos ver en clase también, pero traten de arreglarlo de todos modos</w:t>
      </w:r>
    </w:p>
  </w:comment>
  <w:comment w:author="Gonzalo Giordano" w:id="3" w:date="2025-09-04T13:46:4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Solo muestren el gráfico y podemos discutir en clase el análisis.</w:t>
      </w:r>
    </w:p>
  </w:comment>
  <w:comment w:author="Gonzalo Giordano" w:id="18" w:date="2025-09-16T21:43:13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tomando en cuenta la longitud de onda calculada con la velocidad que estiman en la siguiente parte, qué tan correcto es el paso que eligieron?</w:t>
      </w:r>
    </w:p>
  </w:comment>
  <w:comment w:author="Gonzalo Giordano" w:id="1" w:date="2025-09-04T13:40:09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este comentario</w:t>
      </w:r>
    </w:p>
  </w:comment>
  <w:comment w:author="Gonzalo Giordano" w:id="5" w:date="2025-09-04T13:48:59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Prueben con una loretziana, creo que Miguel recomendó ajustar con 2 lorentzianas, podemos hablarlo en clase. Por otro lado, un ajuste con una gaussiana en los puntos cercanos al máximo puede llegar a tener sentido, pero no en un rango tan amplio.</w:t>
      </w:r>
    </w:p>
  </w:comment>
  <w:comment w:author="Gonzalo Giordano" w:id="10" w:date="2025-09-11T15:31:02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clase lo vemos! Háganme acordar</w:t>
      </w:r>
    </w:p>
  </w:comment>
  <w:comment w:author="Gonzalo Giordano" w:id="17" w:date="2025-09-11T15:34:39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Acá también pueden analizar en escala log log</w:t>
      </w:r>
    </w:p>
  </w:comment>
  <w:comment w:author="Gonzalo Giordano" w:id="16" w:date="2025-09-11T15:32:51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ungsuh"/>
  <w:font w:name="Cormorant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Garamond">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EB Garamond">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E">
    <w:pPr>
      <w:jc w:val="both"/>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wp:posOffset>
          </wp:positionH>
          <wp:positionV relativeFrom="paragraph">
            <wp:posOffset>2281003</wp:posOffset>
          </wp:positionV>
          <wp:extent cx="4852035" cy="2780651"/>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4852035" cy="2780651"/>
                  </a:xfrm>
                  <a:prstGeom prst="rect"/>
                  <a:ln/>
                </pic:spPr>
              </pic:pic>
            </a:graphicData>
          </a:graphic>
        </wp:anchor>
      </w:drawing>
    </w:r>
  </w:p>
  <w:p w:rsidR="00000000" w:rsidDel="00000000" w:rsidP="00000000" w:rsidRDefault="00000000" w:rsidRPr="00000000" w14:paraId="000003FF">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6.jpg"/><Relationship Id="rId41" Type="http://schemas.openxmlformats.org/officeDocument/2006/relationships/image" Target="media/image14.png"/><Relationship Id="rId44" Type="http://schemas.openxmlformats.org/officeDocument/2006/relationships/image" Target="media/image12.png"/><Relationship Id="rId43" Type="http://schemas.openxmlformats.org/officeDocument/2006/relationships/image" Target="media/image10.jpg"/><Relationship Id="rId46" Type="http://schemas.openxmlformats.org/officeDocument/2006/relationships/image" Target="media/image3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nachofernandez092003@gmail.com" TargetMode="External"/><Relationship Id="rId48" Type="http://schemas.openxmlformats.org/officeDocument/2006/relationships/image" Target="media/image34.png"/><Relationship Id="rId47" Type="http://schemas.openxmlformats.org/officeDocument/2006/relationships/image" Target="media/image33.png"/><Relationship Id="rId49" Type="http://schemas.openxmlformats.org/officeDocument/2006/relationships/hyperlink" Target="https://colab.research.google.com/drive/1jZCBBhVoF2PVGD4xMEyadRRcYyNldvx3?usp=drive_link"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juan1anchapuri@gmail.com" TargetMode="External"/><Relationship Id="rId8" Type="http://schemas.openxmlformats.org/officeDocument/2006/relationships/hyperlink" Target="mailto:agustinaperalta1410@gmail.com" TargetMode="External"/><Relationship Id="rId31" Type="http://schemas.openxmlformats.org/officeDocument/2006/relationships/image" Target="media/image24.png"/><Relationship Id="rId30" Type="http://schemas.openxmlformats.org/officeDocument/2006/relationships/image" Target="media/image7.png"/><Relationship Id="rId33" Type="http://schemas.openxmlformats.org/officeDocument/2006/relationships/image" Target="media/image23.png"/><Relationship Id="rId32" Type="http://schemas.openxmlformats.org/officeDocument/2006/relationships/image" Target="media/image5.png"/><Relationship Id="rId35" Type="http://schemas.openxmlformats.org/officeDocument/2006/relationships/image" Target="media/image28.png"/><Relationship Id="rId34" Type="http://schemas.openxmlformats.org/officeDocument/2006/relationships/image" Target="media/image4.png"/><Relationship Id="rId37" Type="http://schemas.openxmlformats.org/officeDocument/2006/relationships/image" Target="media/image18.png"/><Relationship Id="rId36" Type="http://schemas.openxmlformats.org/officeDocument/2006/relationships/image" Target="media/image20.png"/><Relationship Id="rId39" Type="http://schemas.openxmlformats.org/officeDocument/2006/relationships/image" Target="media/image25.png"/><Relationship Id="rId38" Type="http://schemas.openxmlformats.org/officeDocument/2006/relationships/image" Target="media/image3.png"/><Relationship Id="rId20" Type="http://schemas.openxmlformats.org/officeDocument/2006/relationships/image" Target="media/image15.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29.png"/><Relationship Id="rId23" Type="http://schemas.openxmlformats.org/officeDocument/2006/relationships/image" Target="media/image21.png"/><Relationship Id="rId26" Type="http://schemas.openxmlformats.org/officeDocument/2006/relationships/image" Target="media/image26.png"/><Relationship Id="rId25" Type="http://schemas.openxmlformats.org/officeDocument/2006/relationships/image" Target="media/image2.png"/><Relationship Id="rId28" Type="http://schemas.openxmlformats.org/officeDocument/2006/relationships/image" Target="media/image35.png"/><Relationship Id="rId27" Type="http://schemas.openxmlformats.org/officeDocument/2006/relationships/image" Target="media/image1.jpg"/><Relationship Id="rId29" Type="http://schemas.openxmlformats.org/officeDocument/2006/relationships/image" Target="media/image30.png"/><Relationship Id="rId51" Type="http://schemas.openxmlformats.org/officeDocument/2006/relationships/image" Target="media/image17.png"/><Relationship Id="rId50" Type="http://schemas.openxmlformats.org/officeDocument/2006/relationships/image" Target="media/image31.png"/><Relationship Id="rId52" Type="http://schemas.openxmlformats.org/officeDocument/2006/relationships/footer" Target="footer1.xml"/><Relationship Id="rId11" Type="http://schemas.openxmlformats.org/officeDocument/2006/relationships/image" Target="media/image13.jpg"/><Relationship Id="rId10" Type="http://schemas.openxmlformats.org/officeDocument/2006/relationships/hyperlink" Target="https://colab.research.google.com/drive/1NB6r-f-4WzWxwNOOCrMzRdwcuq-F-ufy?usp=sharing" TargetMode="External"/><Relationship Id="rId13" Type="http://schemas.openxmlformats.org/officeDocument/2006/relationships/image" Target="media/image11.png"/><Relationship Id="rId12" Type="http://schemas.openxmlformats.org/officeDocument/2006/relationships/hyperlink" Target="https://asignaturas.df.uba.ar/eyo-pietrasanta/wp-content/uploads/sites/52/2025/04/MP530-manual.pdf" TargetMode="External"/><Relationship Id="rId15" Type="http://schemas.openxmlformats.org/officeDocument/2006/relationships/image" Target="media/image27.png"/><Relationship Id="rId14" Type="http://schemas.openxmlformats.org/officeDocument/2006/relationships/image" Target="media/image19.png"/><Relationship Id="rId17" Type="http://schemas.openxmlformats.org/officeDocument/2006/relationships/hyperlink" Target="https://blog.espol.edu.ec/analisisderedes/files/2023/11/Osciloscopio-Tektronix-Serie-TBS1000C.pdf" TargetMode="External"/><Relationship Id="rId16" Type="http://schemas.openxmlformats.org/officeDocument/2006/relationships/hyperlink" Target="https://www.manual.ar/tektronix/afg1022/manual?p=3" TargetMode="External"/><Relationship Id="rId19" Type="http://schemas.openxmlformats.org/officeDocument/2006/relationships/image" Target="media/image37.jpg"/><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Garamond-bold.ttf"/><Relationship Id="rId12" Type="http://schemas.openxmlformats.org/officeDocument/2006/relationships/font" Target="fonts/Garamond-regular.ttf"/><Relationship Id="rId1" Type="http://schemas.openxmlformats.org/officeDocument/2006/relationships/font" Target="fonts/CormorantGaramond-regular.ttf"/><Relationship Id="rId2" Type="http://schemas.openxmlformats.org/officeDocument/2006/relationships/font" Target="fonts/CormorantGaramond-bold.ttf"/><Relationship Id="rId3" Type="http://schemas.openxmlformats.org/officeDocument/2006/relationships/font" Target="fonts/CormorantGaramond-italic.ttf"/><Relationship Id="rId4" Type="http://schemas.openxmlformats.org/officeDocument/2006/relationships/font" Target="fonts/CormorantGaramond-boldItalic.ttf"/><Relationship Id="rId9" Type="http://schemas.openxmlformats.org/officeDocument/2006/relationships/font" Target="fonts/Cardo-regular.ttf"/><Relationship Id="rId15" Type="http://schemas.openxmlformats.org/officeDocument/2006/relationships/font" Target="fonts/Garamond-boldItalic.ttf"/><Relationship Id="rId14" Type="http://schemas.openxmlformats.org/officeDocument/2006/relationships/font" Target="fonts/Garamond-italic.ttf"/><Relationship Id="rId17" Type="http://schemas.openxmlformats.org/officeDocument/2006/relationships/font" Target="fonts/EBGaramond-bold.ttf"/><Relationship Id="rId16" Type="http://schemas.openxmlformats.org/officeDocument/2006/relationships/font" Target="fonts/EBGaramond-regular.ttf"/><Relationship Id="rId5" Type="http://schemas.openxmlformats.org/officeDocument/2006/relationships/font" Target="fonts/Caudex-regular.ttf"/><Relationship Id="rId19" Type="http://schemas.openxmlformats.org/officeDocument/2006/relationships/font" Target="fonts/EBGaramond-boldItalic.ttf"/><Relationship Id="rId6" Type="http://schemas.openxmlformats.org/officeDocument/2006/relationships/font" Target="fonts/Caudex-bold.ttf"/><Relationship Id="rId18" Type="http://schemas.openxmlformats.org/officeDocument/2006/relationships/font" Target="fonts/EBGaramond-italic.ttf"/><Relationship Id="rId7" Type="http://schemas.openxmlformats.org/officeDocument/2006/relationships/font" Target="fonts/Caudex-italic.ttf"/><Relationship Id="rId8" Type="http://schemas.openxmlformats.org/officeDocument/2006/relationships/font" Target="fonts/Caudex-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